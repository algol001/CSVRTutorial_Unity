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1C4A543F" w:rsidR="006B3F1F" w:rsidRPr="003D0EB8" w:rsidRDefault="003A3006" w:rsidP="00A631A3">
      <w:pPr>
        <w:pStyle w:val="Title"/>
        <w:spacing w:before="0" w:beforeAutospacing="0" w:after="180"/>
        <w:rPr>
          <w:rFonts w:cs="Arial"/>
          <w:szCs w:val="36"/>
        </w:rPr>
      </w:pPr>
      <w:r>
        <w:rPr>
          <w:rFonts w:eastAsia="Times" w:cs="Arial"/>
          <w:szCs w:val="36"/>
        </w:rPr>
        <w:t xml:space="preserve"> A Sense of</w:t>
      </w:r>
      <w:r w:rsidR="00AD1586">
        <w:rPr>
          <w:rFonts w:eastAsia="Times" w:cs="Arial"/>
          <w:szCs w:val="36"/>
        </w:rPr>
        <w:t xml:space="preserve"> </w:t>
      </w:r>
      <w:r>
        <w:rPr>
          <w:rFonts w:eastAsia="Times" w:cs="Arial"/>
          <w:szCs w:val="36"/>
        </w:rPr>
        <w:t>Presence:</w:t>
      </w:r>
      <w:r w:rsidR="003D0EB8" w:rsidRPr="003D0EB8">
        <w:rPr>
          <w:rFonts w:eastAsia="Times" w:cs="Arial"/>
          <w:szCs w:val="36"/>
        </w:rPr>
        <w:t xml:space="preserve"> </w:t>
      </w:r>
      <w:r w:rsidR="003D0EB8">
        <w:rPr>
          <w:rFonts w:eastAsia="Times" w:cs="Arial"/>
          <w:szCs w:val="36"/>
        </w:rPr>
        <w:t>Improving</w:t>
      </w:r>
      <w:r w:rsidR="003D0EB8" w:rsidRPr="003D0EB8">
        <w:rPr>
          <w:rFonts w:eastAsia="Times" w:cs="Arial"/>
          <w:szCs w:val="36"/>
        </w:rPr>
        <w:t xml:space="preserve"> Citizen Science Water Quality Monitoring through Virtual Reality Immersive Training</w:t>
      </w:r>
    </w:p>
    <w:tbl>
      <w:tblPr>
        <w:tblW w:w="10080" w:type="dxa"/>
        <w:jc w:val="center"/>
        <w:tblLayout w:type="fixed"/>
        <w:tblLook w:val="0000" w:firstRow="0" w:lastRow="0" w:firstColumn="0" w:lastColumn="0" w:noHBand="0" w:noVBand="0"/>
      </w:tblPr>
      <w:tblGrid>
        <w:gridCol w:w="3360"/>
        <w:gridCol w:w="3360"/>
        <w:gridCol w:w="3360"/>
      </w:tblGrid>
      <w:tr w:rsidR="007031CC" w14:paraId="2A071708" w14:textId="77777777" w:rsidTr="00197B90">
        <w:trPr>
          <w:tblHeader/>
          <w:jc w:val="center"/>
        </w:trPr>
        <w:tc>
          <w:tcPr>
            <w:tcW w:w="5148" w:type="dxa"/>
            <w:tcBorders>
              <w:top w:val="nil"/>
              <w:left w:val="nil"/>
              <w:bottom w:val="nil"/>
              <w:right w:val="nil"/>
            </w:tcBorders>
          </w:tcPr>
          <w:p w14:paraId="70623E7D" w14:textId="3F1D481C" w:rsidR="007031CC" w:rsidRPr="00D62A4A" w:rsidRDefault="007031CC" w:rsidP="005A2C27">
            <w:pPr>
              <w:pStyle w:val="AuthorAffiliation"/>
            </w:pPr>
          </w:p>
        </w:tc>
        <w:tc>
          <w:tcPr>
            <w:tcW w:w="5148" w:type="dxa"/>
            <w:tcBorders>
              <w:top w:val="nil"/>
              <w:left w:val="nil"/>
              <w:bottom w:val="nil"/>
              <w:right w:val="nil"/>
            </w:tcBorders>
          </w:tcPr>
          <w:p w14:paraId="616441CC" w14:textId="77777777" w:rsidR="00971619" w:rsidRPr="00D62A4A" w:rsidRDefault="00971619" w:rsidP="00971619">
            <w:pPr>
              <w:pStyle w:val="AuthorName"/>
            </w:pPr>
            <w:proofErr w:type="spellStart"/>
            <w:r>
              <w:t>Alina</w:t>
            </w:r>
            <w:proofErr w:type="spellEnd"/>
            <w:r>
              <w:t xml:space="preserve"> Goldman</w:t>
            </w:r>
          </w:p>
          <w:p w14:paraId="5E3D10F7" w14:textId="77777777" w:rsidR="00971619" w:rsidRPr="00D62A4A" w:rsidRDefault="00971619" w:rsidP="00971619">
            <w:pPr>
              <w:pStyle w:val="AuthorAffiliation"/>
            </w:pPr>
            <w:r>
              <w:t>University of Maryland</w:t>
            </w:r>
          </w:p>
          <w:p w14:paraId="67C0B61C" w14:textId="77777777" w:rsidR="00971619" w:rsidRPr="00D62A4A" w:rsidRDefault="00971619" w:rsidP="00971619">
            <w:pPr>
              <w:pStyle w:val="AuthorAffiliation"/>
            </w:pPr>
            <w:r>
              <w:t>College Park, USA</w:t>
            </w:r>
          </w:p>
          <w:p w14:paraId="1841A2BB" w14:textId="67173CF7" w:rsidR="007031CC" w:rsidRPr="00D62A4A" w:rsidRDefault="00971619" w:rsidP="00971619">
            <w:pPr>
              <w:pStyle w:val="AuthorAffiliation"/>
            </w:pPr>
            <w:r>
              <w:t>Algol001@umd.edu</w:t>
            </w:r>
          </w:p>
        </w:tc>
        <w:tc>
          <w:tcPr>
            <w:tcW w:w="5148" w:type="dxa"/>
            <w:tcBorders>
              <w:top w:val="nil"/>
              <w:left w:val="nil"/>
              <w:bottom w:val="nil"/>
              <w:right w:val="nil"/>
            </w:tcBorders>
          </w:tcPr>
          <w:p w14:paraId="6180ECBE" w14:textId="3C7D44AD" w:rsidR="007031CC" w:rsidRPr="00F100EF" w:rsidRDefault="007031CC" w:rsidP="00971619">
            <w:pPr>
              <w:pStyle w:val="AuthorAffiliation"/>
            </w:pP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rPr>
        <w:lastRenderedPageBreak/>
        <mc:AlternateContent>
          <mc:Choice Requires="wps">
            <w:drawing>
              <wp:anchor distT="0" distB="0" distL="114300" distR="114300" simplePos="0" relativeHeight="251657728" behindDoc="0" locked="1" layoutInCell="1" allowOverlap="0" wp14:anchorId="5E6106D7" wp14:editId="4B5044BD">
                <wp:simplePos x="0" y="0"/>
                <wp:positionH relativeFrom="margin">
                  <wp:posOffset>0</wp:posOffset>
                </wp:positionH>
                <wp:positionV relativeFrom="margin">
                  <wp:posOffset>6839585</wp:posOffset>
                </wp:positionV>
                <wp:extent cx="3044825" cy="173291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73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692613" w14:textId="77777777" w:rsidR="00642301" w:rsidRPr="000525CC" w:rsidRDefault="00642301" w:rsidP="000525CC">
                            <w:pPr>
                              <w:widowControl w:val="0"/>
                              <w:autoSpaceDE w:val="0"/>
                              <w:autoSpaceDN w:val="0"/>
                              <w:adjustRightInd w:val="0"/>
                              <w:rPr>
                                <w:rFonts w:ascii="Times" w:hAnsi="Times" w:cs="Times"/>
                                <w:sz w:val="16"/>
                                <w:szCs w:val="16"/>
                              </w:rPr>
                            </w:pPr>
                            <w:r w:rsidRPr="000525CC">
                              <w:rPr>
                                <w:rFonts w:cs="Verdana"/>
                                <w:sz w:val="16"/>
                                <w:szCs w:val="16"/>
                              </w:rPr>
                              <w:t>Permission to make digital or hard copies of part or all of this work for personal or classroom use is granted without fee provided that copies are not made or distributed for profit or commercial advantage and that copies bear this notice and the full citation on the first page. Copyrights for third-party components of this work must be honored. For all other uses, contact the Owner/Author. Copyright is held by the owner/author(s).</w:t>
                            </w:r>
                          </w:p>
                          <w:p w14:paraId="1FE6720F" w14:textId="77777777" w:rsidR="00642301" w:rsidRPr="000525CC" w:rsidRDefault="00642301" w:rsidP="000525CC">
                            <w:pPr>
                              <w:spacing w:after="0"/>
                              <w:rPr>
                                <w:spacing w:val="-2"/>
                                <w:sz w:val="16"/>
                                <w:szCs w:val="16"/>
                              </w:rPr>
                            </w:pPr>
                            <w:r w:rsidRPr="000525CC">
                              <w:rPr>
                                <w:color w:val="FF0000"/>
                                <w:sz w:val="16"/>
                                <w:szCs w:val="16"/>
                              </w:rPr>
                              <w:t>Every submission will be assigned their own unique DOI string to be included here.</w:t>
                            </w:r>
                          </w:p>
                          <w:p w14:paraId="672A0327" w14:textId="5B9FE035" w:rsidR="00642301" w:rsidRPr="00D3324C" w:rsidRDefault="00642301" w:rsidP="0090145C">
                            <w:pPr>
                              <w:pStyle w:val="Copyright"/>
                              <w:rPr>
                                <w:szCs w:val="16"/>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0;margin-top:538.55pt;width:239.75pt;height:136.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" o:allowoverlap="f" stroked="f">
                <v:textbox inset="0,,0">
                  <w:txbxContent>
                    <w:p w14:paraId="1F692613" w14:textId="77777777" w:rsidR="00844594" w:rsidRPr="000525CC" w:rsidRDefault="00844594" w:rsidP="000525CC">
                      <w:pPr>
                        <w:widowControl w:val="0"/>
                        <w:autoSpaceDE w:val="0"/>
                        <w:autoSpaceDN w:val="0"/>
                        <w:adjustRightInd w:val="0"/>
                        <w:rPr>
                          <w:rFonts w:ascii="Times" w:hAnsi="Times" w:cs="Times"/>
                          <w:sz w:val="16"/>
                          <w:szCs w:val="16"/>
                        </w:rPr>
                      </w:pPr>
                      <w:r w:rsidRPr="000525CC">
                        <w:rPr>
                          <w:rFonts w:cs="Verdana"/>
                          <w:sz w:val="16"/>
                          <w:szCs w:val="16"/>
                        </w:rPr>
                        <w:t>Permission to make digital or hard copies of part or all of this work for personal or classroom use is granted without fee provided that copies are not made or distributed for profit or commercial advantage and that copies bear this notice and the full citation on the first page. Copyrights for third-party components of this work must be honored. For all other uses, contact the Owner/Author. Copyright is held by the owner/author(s).</w:t>
                      </w:r>
                    </w:p>
                    <w:p w14:paraId="1FE6720F" w14:textId="77777777" w:rsidR="00844594" w:rsidRPr="000525CC" w:rsidRDefault="00844594" w:rsidP="000525CC">
                      <w:pPr>
                        <w:spacing w:after="0"/>
                        <w:rPr>
                          <w:spacing w:val="-2"/>
                          <w:sz w:val="16"/>
                          <w:szCs w:val="16"/>
                        </w:rPr>
                      </w:pPr>
                      <w:r w:rsidRPr="000525CC">
                        <w:rPr>
                          <w:color w:val="FF0000"/>
                          <w:sz w:val="16"/>
                          <w:szCs w:val="16"/>
                        </w:rPr>
                        <w:t>Every submission will be assigned their own unique DOI string to be included here.</w:t>
                      </w:r>
                    </w:p>
                    <w:p w14:paraId="672A0327" w14:textId="5B9FE035" w:rsidR="00844594" w:rsidRPr="00D3324C" w:rsidRDefault="00844594" w:rsidP="0090145C">
                      <w:pPr>
                        <w:pStyle w:val="Copyright"/>
                        <w:rPr>
                          <w:szCs w:val="16"/>
                        </w:rPr>
                      </w:pPr>
                    </w:p>
                  </w:txbxContent>
                </v:textbox>
                <w10:wrap type="square" anchorx="margin" anchory="margin"/>
                <w10:anchorlock/>
              </v:shape>
            </w:pict>
          </mc:Fallback>
        </mc:AlternateContent>
      </w:r>
      <w:r w:rsidR="006B3F1F">
        <w:t>ABSTRACT</w:t>
      </w:r>
    </w:p>
    <w:p w14:paraId="3CBBE176" w14:textId="7E65F49A" w:rsidR="00D15D17" w:rsidRDefault="00DA6333" w:rsidP="00DA6333">
      <w:r>
        <w:t>Citizen science, a method of data collection and analysis by volunteers to improve scientific research, is an emerging topic in information studies</w:t>
      </w:r>
      <w:r w:rsidR="00D15D17">
        <w:t xml:space="preserve"> </w:t>
      </w:r>
      <w:r w:rsidR="00D15D17" w:rsidRPr="0036682F">
        <w:rPr>
          <w:b/>
        </w:rPr>
        <w:t>(ref)</w:t>
      </w:r>
      <w:r w:rsidRPr="0036682F">
        <w:rPr>
          <w:b/>
        </w:rPr>
        <w:t>.</w:t>
      </w:r>
      <w:r>
        <w:t xml:space="preserve"> Citizen science </w:t>
      </w:r>
      <w:r w:rsidR="00EE4E67">
        <w:t>has the capacity to improve</w:t>
      </w:r>
      <w:r w:rsidR="00394709">
        <w:t xml:space="preserve"> its </w:t>
      </w:r>
      <w:r w:rsidRPr="00562324">
        <w:t>reach and</w:t>
      </w:r>
      <w:r w:rsidR="00EE4E67" w:rsidRPr="00562324">
        <w:t xml:space="preserve"> effectiveness</w:t>
      </w:r>
      <w:r w:rsidRPr="00562324">
        <w:t>,</w:t>
      </w:r>
      <w:r>
        <w:t xml:space="preserve"> but the field often suffers from poor data quality and volunteer boredom</w:t>
      </w:r>
      <w:r w:rsidR="0036682F">
        <w:t xml:space="preserve"> </w:t>
      </w:r>
      <w:r w:rsidR="00394709" w:rsidRPr="0036682F">
        <w:rPr>
          <w:b/>
        </w:rPr>
        <w:t>(ref)</w:t>
      </w:r>
      <w:r w:rsidRPr="0036682F">
        <w:rPr>
          <w:b/>
        </w:rPr>
        <w:t>.</w:t>
      </w:r>
      <w:r w:rsidR="0036682F">
        <w:t xml:space="preserve"> </w:t>
      </w:r>
    </w:p>
    <w:p w14:paraId="79A02F2C" w14:textId="34BAA59F" w:rsidR="00111FEB" w:rsidRDefault="00056CBC" w:rsidP="00DA6333">
      <w:r>
        <w:t>Vi</w:t>
      </w:r>
      <w:r w:rsidR="00DA6333" w:rsidRPr="001A0E5F">
        <w:t>rtual reality</w:t>
      </w:r>
      <w:r w:rsidR="00EC390D">
        <w:t xml:space="preserve"> (</w:t>
      </w:r>
      <w:r w:rsidR="00EC390D" w:rsidRPr="005F1101">
        <w:t>VR)</w:t>
      </w:r>
      <w:r w:rsidR="00DA6333" w:rsidRPr="005F1101">
        <w:t xml:space="preserve"> </w:t>
      </w:r>
      <w:r w:rsidRPr="005F1101">
        <w:t xml:space="preserve">facilitates a sense of presence </w:t>
      </w:r>
      <w:r w:rsidR="005F1101" w:rsidRPr="005F1101">
        <w:t xml:space="preserve">that </w:t>
      </w:r>
      <w:r w:rsidRPr="005F1101">
        <w:t>can improve engagement and immersion.</w:t>
      </w:r>
      <w:r>
        <w:rPr>
          <w:b/>
        </w:rPr>
        <w:t xml:space="preserve"> </w:t>
      </w:r>
      <w:r w:rsidR="00DA6333">
        <w:t xml:space="preserve">This work asks </w:t>
      </w:r>
      <w:r w:rsidR="00607737">
        <w:t>whether</w:t>
      </w:r>
      <w:r w:rsidR="00DA6333">
        <w:t xml:space="preserve"> </w:t>
      </w:r>
      <w:r w:rsidR="002A0B6A">
        <w:t>VR</w:t>
      </w:r>
      <w:r w:rsidR="00607737">
        <w:t xml:space="preserve"> integrated </w:t>
      </w:r>
      <w:r w:rsidR="00111FEB">
        <w:t>with</w:t>
      </w:r>
      <w:r w:rsidR="006707C1">
        <w:t xml:space="preserve"> a simulation of the data collection environment </w:t>
      </w:r>
      <w:r w:rsidR="002A0B6A">
        <w:t xml:space="preserve">is a meaningful and effective medium to train </w:t>
      </w:r>
      <w:r w:rsidR="006707C1">
        <w:t>citizen scientists to</w:t>
      </w:r>
      <w:r w:rsidR="00887CA1">
        <w:t xml:space="preserve"> </w:t>
      </w:r>
      <w:r w:rsidR="002A0B6A">
        <w:t xml:space="preserve">use the EPA </w:t>
      </w:r>
      <w:proofErr w:type="spellStart"/>
      <w:r w:rsidR="002A0B6A">
        <w:t>Bioassessment</w:t>
      </w:r>
      <w:proofErr w:type="spellEnd"/>
      <w:r w:rsidR="002A0B6A">
        <w:t xml:space="preserve"> Protocol</w:t>
      </w:r>
      <w:r w:rsidR="002A0B6A" w:rsidRPr="00B77A12">
        <w:rPr>
          <w:bCs/>
          <w:iCs/>
          <w:color w:val="3D3C3D"/>
          <w:szCs w:val="17"/>
          <w:shd w:val="clear" w:color="auto" w:fill="FFFFFF"/>
        </w:rPr>
        <w:fldChar w:fldCharType="begin"/>
      </w:r>
      <w:r w:rsidR="002A0B6A" w:rsidRPr="00B77A12">
        <w:rPr>
          <w:bCs/>
          <w:iCs/>
          <w:color w:val="3D3C3D"/>
          <w:szCs w:val="17"/>
          <w:shd w:val="clear" w:color="auto" w:fill="FFFFFF"/>
        </w:rPr>
        <w:instrText xml:space="preserve"> REF _Ref293122838 \r \h </w:instrText>
      </w:r>
      <w:r w:rsidR="002A0B6A" w:rsidRPr="00B77A12">
        <w:rPr>
          <w:bCs/>
          <w:iCs/>
          <w:color w:val="3D3C3D"/>
          <w:szCs w:val="17"/>
          <w:shd w:val="clear" w:color="auto" w:fill="FFFFFF"/>
        </w:rPr>
      </w:r>
      <w:r w:rsidR="002A0B6A" w:rsidRPr="00B77A12">
        <w:rPr>
          <w:bCs/>
          <w:iCs/>
          <w:color w:val="3D3C3D"/>
          <w:szCs w:val="17"/>
          <w:shd w:val="clear" w:color="auto" w:fill="FFFFFF"/>
        </w:rPr>
        <w:fldChar w:fldCharType="separate"/>
      </w:r>
      <w:r w:rsidR="002F657E">
        <w:rPr>
          <w:bCs/>
          <w:iCs/>
          <w:color w:val="3D3C3D"/>
          <w:szCs w:val="17"/>
          <w:shd w:val="clear" w:color="auto" w:fill="FFFFFF"/>
        </w:rPr>
        <w:t>[44]</w:t>
      </w:r>
      <w:r w:rsidR="002A0B6A" w:rsidRPr="00B77A12">
        <w:rPr>
          <w:bCs/>
          <w:iCs/>
          <w:color w:val="3D3C3D"/>
          <w:szCs w:val="17"/>
          <w:shd w:val="clear" w:color="auto" w:fill="FFFFFF"/>
        </w:rPr>
        <w:fldChar w:fldCharType="end"/>
      </w:r>
      <w:r w:rsidR="002A0B6A">
        <w:t xml:space="preserve"> to </w:t>
      </w:r>
      <w:r w:rsidR="00887CA1">
        <w:t>monitor</w:t>
      </w:r>
      <w:r w:rsidR="00111FEB">
        <w:t xml:space="preserve"> </w:t>
      </w:r>
      <w:r w:rsidR="002A0B6A">
        <w:t xml:space="preserve">stream </w:t>
      </w:r>
      <w:r w:rsidR="00111FEB">
        <w:t>water quality</w:t>
      </w:r>
      <w:r w:rsidR="002A0B6A">
        <w:t>.</w:t>
      </w:r>
      <w:r w:rsidR="005F1101">
        <w:t xml:space="preserve"> </w:t>
      </w:r>
      <w:r w:rsidR="00DA6333">
        <w:t xml:space="preserve">To </w:t>
      </w:r>
      <w:commentRangeStart w:id="0"/>
      <w:r w:rsidR="00DA6333">
        <w:t>answer these questions</w:t>
      </w:r>
      <w:commentRangeEnd w:id="0"/>
      <w:r w:rsidR="00A66EFA">
        <w:rPr>
          <w:rStyle w:val="CommentReference"/>
        </w:rPr>
        <w:commentReference w:id="0"/>
      </w:r>
      <w:r w:rsidR="00DA6333">
        <w:t>, this</w:t>
      </w:r>
      <w:r w:rsidR="00111FEB">
        <w:t xml:space="preserve"> explorative</w:t>
      </w:r>
      <w:r w:rsidR="00DA6333">
        <w:t xml:space="preserve"> </w:t>
      </w:r>
      <w:r w:rsidR="000F19FF">
        <w:t>research</w:t>
      </w:r>
      <w:r w:rsidR="003B152D">
        <w:t xml:space="preserve"> built a set of optimal and poor virtual stream environment</w:t>
      </w:r>
      <w:r w:rsidR="002A3E84">
        <w:t>s</w:t>
      </w:r>
      <w:r w:rsidR="003B152D">
        <w:t xml:space="preserve"> </w:t>
      </w:r>
      <w:r w:rsidR="00AB2D41">
        <w:t xml:space="preserve">using </w:t>
      </w:r>
      <w:r w:rsidR="003B152D">
        <w:t>the Unity game engine, and</w:t>
      </w:r>
      <w:r w:rsidR="00826418">
        <w:t xml:space="preserve"> </w:t>
      </w:r>
      <w:r w:rsidR="003B152D">
        <w:t xml:space="preserve">taught users to make assessments about stream quality </w:t>
      </w:r>
      <w:r w:rsidR="00826418">
        <w:t>that emulated on onsite stream training.</w:t>
      </w:r>
      <w:r w:rsidR="003B152D">
        <w:t xml:space="preserve"> </w:t>
      </w:r>
      <w:commentRangeStart w:id="1"/>
      <w:r w:rsidR="003B152D">
        <w:t xml:space="preserve">After </w:t>
      </w:r>
      <w:r w:rsidR="00A07C2F">
        <w:t xml:space="preserve">completing virtual training, participants were </w:t>
      </w:r>
      <w:r w:rsidR="003B152D">
        <w:t xml:space="preserve">led outside and </w:t>
      </w:r>
      <w:r w:rsidR="00111FEB">
        <w:t xml:space="preserve">were </w:t>
      </w:r>
      <w:r w:rsidR="003B152D">
        <w:t xml:space="preserve">asked to make assessments about a stream on the university campus. </w:t>
      </w:r>
      <w:r w:rsidR="00111FEB">
        <w:t xml:space="preserve"> </w:t>
      </w:r>
      <w:commentRangeEnd w:id="1"/>
      <w:r w:rsidR="00F50A9E">
        <w:rPr>
          <w:rStyle w:val="CommentReference"/>
        </w:rPr>
        <w:commentReference w:id="1"/>
      </w:r>
    </w:p>
    <w:p w14:paraId="491FACA2" w14:textId="32BCD10D" w:rsidR="00DA6333" w:rsidRDefault="005F1101" w:rsidP="00DA6333">
      <w:r>
        <w:t xml:space="preserve">This </w:t>
      </w:r>
      <w:r w:rsidR="00A07C2F">
        <w:t xml:space="preserve">explorative research showed </w:t>
      </w:r>
      <w:r w:rsidR="00341BC0">
        <w:t>that VR</w:t>
      </w:r>
      <w:r w:rsidR="00A07C2F">
        <w:t xml:space="preserve"> simulation training</w:t>
      </w:r>
      <w:r w:rsidR="00341BC0">
        <w:t xml:space="preserve"> </w:t>
      </w:r>
      <w:proofErr w:type="gramStart"/>
      <w:r w:rsidR="00341BC0">
        <w:t>can</w:t>
      </w:r>
      <w:proofErr w:type="gramEnd"/>
      <w:r w:rsidR="00341BC0">
        <w:t xml:space="preserve"> </w:t>
      </w:r>
      <w:r w:rsidR="00A07C2F">
        <w:t>effective</w:t>
      </w:r>
      <w:r w:rsidR="00977898">
        <w:t>ly</w:t>
      </w:r>
      <w:r w:rsidR="00A07C2F">
        <w:t xml:space="preserve"> </w:t>
      </w:r>
      <w:r w:rsidR="00977898">
        <w:t>train</w:t>
      </w:r>
      <w:r w:rsidR="00A07C2F">
        <w:t xml:space="preserve"> citizen scientists to make accurate assessments of physical stream environments, </w:t>
      </w:r>
      <w:r w:rsidR="00977898">
        <w:t xml:space="preserve">and </w:t>
      </w:r>
      <w:r w:rsidR="00341BC0">
        <w:t>can</w:t>
      </w:r>
      <w:r w:rsidR="00977898">
        <w:t xml:space="preserve"> engage, immerse, and motivate users to participate in future data collection</w:t>
      </w:r>
      <w:r>
        <w:t>…</w:t>
      </w:r>
      <w:r w:rsidR="00111FEB">
        <w:t xml:space="preserve"> </w:t>
      </w:r>
      <w:r w:rsidR="00111FEB" w:rsidRPr="005F1101">
        <w:rPr>
          <w:b/>
        </w:rPr>
        <w:t>[</w:t>
      </w:r>
      <w:proofErr w:type="gramStart"/>
      <w:r w:rsidR="00111FEB" w:rsidRPr="005F1101">
        <w:rPr>
          <w:b/>
        </w:rPr>
        <w:t>findings</w:t>
      </w:r>
      <w:proofErr w:type="gramEnd"/>
      <w:r w:rsidR="00111FEB" w:rsidRPr="005F1101">
        <w:rPr>
          <w:b/>
        </w:rPr>
        <w:t>]</w:t>
      </w:r>
      <w:r w:rsidR="00111FEB">
        <w:t xml:space="preserve"> </w:t>
      </w:r>
    </w:p>
    <w:p w14:paraId="5C1C542F" w14:textId="77777777" w:rsidR="006B3F1F" w:rsidRDefault="006B3F1F">
      <w:pPr>
        <w:pStyle w:val="Heading2"/>
      </w:pPr>
      <w:r>
        <w:t>Author Keywords</w:t>
      </w:r>
    </w:p>
    <w:p w14:paraId="39BFAA69" w14:textId="41612275" w:rsidR="00772C31" w:rsidRPr="008823B5" w:rsidRDefault="00772C31" w:rsidP="00772C31">
      <w:r>
        <w:t>Virtual presence; citizen science; training; data quality</w:t>
      </w:r>
    </w:p>
    <w:p w14:paraId="36F51FF6" w14:textId="77777777" w:rsidR="00D3324C" w:rsidRDefault="00D3324C" w:rsidP="00D3324C">
      <w:pPr>
        <w:pStyle w:val="Heading2"/>
        <w:spacing w:before="0"/>
        <w:jc w:val="left"/>
      </w:pPr>
      <w:r>
        <w:t>ACM Classification Keywords</w:t>
      </w:r>
    </w:p>
    <w:p w14:paraId="5A715E33" w14:textId="77777777" w:rsidR="00382920" w:rsidRDefault="00382920" w:rsidP="00382920">
      <w:r>
        <w:t>Augmented reality and tangible</w:t>
      </w:r>
      <w:r w:rsidRPr="002345E5">
        <w:t xml:space="preserve"> UI; </w:t>
      </w:r>
      <w:r w:rsidRPr="00444F7A">
        <w:t>User Experience Design/Experience design</w:t>
      </w:r>
    </w:p>
    <w:p w14:paraId="61D869FF" w14:textId="77777777" w:rsidR="00A6678D" w:rsidRDefault="00A6678D" w:rsidP="00A6678D">
      <w:pPr>
        <w:pStyle w:val="Heading1"/>
      </w:pPr>
      <w:r>
        <w:t>INTRODUCTION</w:t>
      </w:r>
    </w:p>
    <w:p w14:paraId="719D240A" w14:textId="77777777" w:rsidR="00414407" w:rsidRPr="001A100A" w:rsidRDefault="00414407" w:rsidP="00414407">
      <w:pPr>
        <w:widowControl w:val="0"/>
        <w:autoSpaceDE w:val="0"/>
        <w:autoSpaceDN w:val="0"/>
        <w:adjustRightInd w:val="0"/>
        <w:rPr>
          <w:rFonts w:cs="Verdana"/>
          <w:szCs w:val="22"/>
        </w:rPr>
      </w:pPr>
      <w:r w:rsidRPr="00122288">
        <w:rPr>
          <w:rFonts w:cs="Verdana"/>
          <w:szCs w:val="22"/>
        </w:rPr>
        <w:t xml:space="preserve">Citizen science is a crowdsourcing method that includes </w:t>
      </w:r>
      <w:r w:rsidRPr="00122288">
        <w:rPr>
          <w:rFonts w:cs="Verdana"/>
          <w:szCs w:val="22"/>
        </w:rPr>
        <w:lastRenderedPageBreak/>
        <w:t>volunteers in scientific data collection</w:t>
      </w:r>
      <w:r>
        <w:rPr>
          <w:rFonts w:cs="Verdana"/>
          <w:szCs w:val="22"/>
        </w:rPr>
        <w:t xml:space="preserve"> and </w:t>
      </w:r>
      <w:commentRangeStart w:id="2"/>
      <w:r>
        <w:rPr>
          <w:rFonts w:cs="Verdana"/>
          <w:szCs w:val="22"/>
        </w:rPr>
        <w:t>analysis</w:t>
      </w:r>
      <w:commentRangeEnd w:id="2"/>
      <w:r w:rsidR="00F50A9E">
        <w:rPr>
          <w:rStyle w:val="CommentReference"/>
        </w:rPr>
        <w:commentReference w:id="2"/>
      </w:r>
      <w:r>
        <w:rPr>
          <w:rFonts w:cs="Verdana"/>
          <w:szCs w:val="22"/>
        </w:rPr>
        <w:t xml:space="preserve">. Citizen science work often has multiple methods and overlapping goals: investigation, conservation, education and activism projects </w:t>
      </w:r>
      <w:r>
        <w:rPr>
          <w:rFonts w:cs="Verdana"/>
          <w:szCs w:val="22"/>
        </w:rPr>
        <w:fldChar w:fldCharType="begin"/>
      </w:r>
      <w:r>
        <w:rPr>
          <w:rFonts w:cs="Verdana"/>
          <w:szCs w:val="22"/>
        </w:rPr>
        <w:instrText xml:space="preserve"> REF _Ref286249638 \r \h </w:instrText>
      </w:r>
      <w:r>
        <w:rPr>
          <w:rFonts w:cs="Verdana"/>
          <w:szCs w:val="22"/>
        </w:rPr>
      </w:r>
      <w:r>
        <w:rPr>
          <w:rFonts w:cs="Verdana"/>
          <w:szCs w:val="22"/>
        </w:rPr>
        <w:fldChar w:fldCharType="separate"/>
      </w:r>
      <w:r w:rsidR="002F657E">
        <w:rPr>
          <w:rFonts w:cs="Verdana"/>
          <w:szCs w:val="22"/>
        </w:rPr>
        <w:t>[49]</w:t>
      </w:r>
      <w:r>
        <w:rPr>
          <w:rFonts w:cs="Verdana"/>
          <w:szCs w:val="22"/>
        </w:rPr>
        <w:fldChar w:fldCharType="end"/>
      </w:r>
      <w:r>
        <w:rPr>
          <w:rFonts w:cs="Verdana"/>
          <w:szCs w:val="22"/>
        </w:rPr>
        <w:t xml:space="preserve"> allow researchers to </w:t>
      </w:r>
      <w:r w:rsidRPr="001A100A">
        <w:rPr>
          <w:rFonts w:cs="Verdana"/>
          <w:szCs w:val="22"/>
        </w:rPr>
        <w:t>collaborate with volunteers on data collection and analysis. While scientists participate in citizen science to further research goals, volunteers contribute for a variety of reasons: many have a personal interest in a topic and want to extend their knowledge in the field, some look for acceptance or acknowledgement from the scientific community</w:t>
      </w:r>
      <w:r>
        <w:rPr>
          <w:rFonts w:cs="Verdana"/>
          <w:szCs w:val="22"/>
        </w:rPr>
        <w:fldChar w:fldCharType="begin"/>
      </w:r>
      <w:r>
        <w:rPr>
          <w:rFonts w:cs="Verdana"/>
          <w:szCs w:val="22"/>
        </w:rPr>
        <w:instrText xml:space="preserve"> REF _Ref278479479 \r \h </w:instrText>
      </w:r>
      <w:r>
        <w:rPr>
          <w:rFonts w:cs="Verdana"/>
          <w:szCs w:val="22"/>
        </w:rPr>
      </w:r>
      <w:r>
        <w:rPr>
          <w:rFonts w:cs="Verdana"/>
          <w:szCs w:val="22"/>
        </w:rPr>
        <w:fldChar w:fldCharType="separate"/>
      </w:r>
      <w:r w:rsidR="002F657E">
        <w:rPr>
          <w:rFonts w:cs="Verdana"/>
          <w:szCs w:val="22"/>
        </w:rPr>
        <w:t>[37]</w:t>
      </w:r>
      <w:r>
        <w:rPr>
          <w:rFonts w:cs="Verdana"/>
          <w:szCs w:val="22"/>
        </w:rPr>
        <w:fldChar w:fldCharType="end"/>
      </w:r>
      <w:r>
        <w:rPr>
          <w:rFonts w:cs="Verdana"/>
          <w:szCs w:val="22"/>
        </w:rPr>
        <w:fldChar w:fldCharType="begin"/>
      </w:r>
      <w:r>
        <w:rPr>
          <w:rFonts w:cs="Verdana"/>
          <w:szCs w:val="22"/>
        </w:rPr>
        <w:instrText xml:space="preserve"> REF _Ref278380471 \r \h </w:instrText>
      </w:r>
      <w:r>
        <w:rPr>
          <w:rFonts w:cs="Verdana"/>
          <w:szCs w:val="22"/>
        </w:rPr>
      </w:r>
      <w:r>
        <w:rPr>
          <w:rFonts w:cs="Verdana"/>
          <w:szCs w:val="22"/>
        </w:rPr>
        <w:fldChar w:fldCharType="separate"/>
      </w:r>
      <w:r w:rsidR="002F657E">
        <w:rPr>
          <w:rFonts w:cs="Verdana"/>
          <w:szCs w:val="22"/>
        </w:rPr>
        <w:t>[38]</w:t>
      </w:r>
      <w:r>
        <w:rPr>
          <w:rFonts w:cs="Verdana"/>
          <w:szCs w:val="22"/>
        </w:rPr>
        <w:fldChar w:fldCharType="end"/>
      </w:r>
      <w:r w:rsidRPr="001A100A">
        <w:rPr>
          <w:rFonts w:cs="Verdana"/>
          <w:szCs w:val="22"/>
        </w:rPr>
        <w:t xml:space="preserve">, while others contribute as a form of short-term entertainment </w:t>
      </w:r>
      <w:r w:rsidRPr="001A100A">
        <w:rPr>
          <w:rFonts w:cs="Verdana"/>
          <w:szCs w:val="22"/>
        </w:rPr>
        <w:fldChar w:fldCharType="begin"/>
      </w:r>
      <w:r w:rsidRPr="001A100A">
        <w:rPr>
          <w:rFonts w:cs="Verdana"/>
          <w:szCs w:val="22"/>
        </w:rPr>
        <w:instrText xml:space="preserve"> REF _Ref278387845 \r \h </w:instrText>
      </w:r>
      <w:r w:rsidRPr="001A100A">
        <w:rPr>
          <w:rFonts w:cs="Verdana"/>
          <w:szCs w:val="22"/>
        </w:rPr>
      </w:r>
      <w:r w:rsidRPr="001A100A">
        <w:rPr>
          <w:rFonts w:cs="Verdana"/>
          <w:szCs w:val="22"/>
        </w:rPr>
        <w:fldChar w:fldCharType="separate"/>
      </w:r>
      <w:r w:rsidR="002F657E">
        <w:rPr>
          <w:rFonts w:cs="Verdana"/>
          <w:szCs w:val="22"/>
        </w:rPr>
        <w:t>[14]</w:t>
      </w:r>
      <w:r w:rsidRPr="001A100A">
        <w:rPr>
          <w:rFonts w:cs="Verdana"/>
          <w:szCs w:val="22"/>
        </w:rPr>
        <w:fldChar w:fldCharType="end"/>
      </w:r>
      <w:r w:rsidRPr="001A100A">
        <w:rPr>
          <w:rFonts w:cs="Verdana"/>
          <w:szCs w:val="22"/>
        </w:rPr>
        <w:t xml:space="preserve">. </w:t>
      </w:r>
    </w:p>
    <w:p w14:paraId="122D5EDE" w14:textId="76826610" w:rsidR="00414407" w:rsidRPr="00414407" w:rsidRDefault="00414407" w:rsidP="00414407">
      <w:r>
        <w:rPr>
          <w:rFonts w:cs="Verdana"/>
          <w:szCs w:val="22"/>
        </w:rPr>
        <w:t xml:space="preserve">As well as having diverse goals, volunteers have varied scientific backgrounds; </w:t>
      </w:r>
      <w:r>
        <w:t>researchers spend year</w:t>
      </w:r>
      <w:r w:rsidR="008437A7">
        <w:t>s working in the field,</w:t>
      </w:r>
      <w:r w:rsidR="00ED3FB2">
        <w:t xml:space="preserve"> however</w:t>
      </w:r>
      <w:r w:rsidR="008437A7">
        <w:t xml:space="preserve"> </w:t>
      </w:r>
      <w:r>
        <w:t>citizen scientists often have limited experience in the scientific method</w:t>
      </w:r>
      <w:r w:rsidR="00D43704">
        <w:t xml:space="preserve"> </w:t>
      </w:r>
      <w:r>
        <w:fldChar w:fldCharType="begin"/>
      </w:r>
      <w:r>
        <w:instrText xml:space="preserve"> REF _Ref286250084 \r \h </w:instrText>
      </w:r>
      <w:r>
        <w:fldChar w:fldCharType="separate"/>
      </w:r>
      <w:r w:rsidR="002F657E">
        <w:t>[11]</w:t>
      </w:r>
      <w:r>
        <w:fldChar w:fldCharType="end"/>
      </w:r>
      <w:r>
        <w:t xml:space="preserve"> and </w:t>
      </w:r>
      <w:r w:rsidRPr="00D012BB">
        <w:t>may</w:t>
      </w:r>
      <w:r>
        <w:t xml:space="preserve"> become anxious or distrustful of their ability to perform research tasks </w:t>
      </w:r>
      <w:r>
        <w:fldChar w:fldCharType="begin"/>
      </w:r>
      <w:r>
        <w:instrText xml:space="preserve"> REF _Ref278387845 \r \h </w:instrText>
      </w:r>
      <w:r>
        <w:fldChar w:fldCharType="separate"/>
      </w:r>
      <w:r w:rsidR="002F657E">
        <w:t>[14]</w:t>
      </w:r>
      <w:r>
        <w:fldChar w:fldCharType="end"/>
      </w:r>
      <w:r>
        <w:t>.  This is often reflected in data quality; data</w:t>
      </w:r>
      <w:r w:rsidRPr="006B707F">
        <w:t xml:space="preserve"> collected by </w:t>
      </w:r>
      <w:r>
        <w:t xml:space="preserve">volunteers can be imprecise and biased, and negatively impact science and advocacy work </w:t>
      </w:r>
      <w:r>
        <w:fldChar w:fldCharType="begin"/>
      </w:r>
      <w:r>
        <w:instrText xml:space="preserve"> REF _Ref286249353 \r \h </w:instrText>
      </w:r>
      <w:r>
        <w:fldChar w:fldCharType="separate"/>
      </w:r>
      <w:r w:rsidR="002F657E">
        <w:t>[5]</w:t>
      </w:r>
      <w:r>
        <w:fldChar w:fldCharType="end"/>
      </w:r>
      <w:r>
        <w:fldChar w:fldCharType="begin"/>
      </w:r>
      <w:r>
        <w:instrText xml:space="preserve"> REF _Ref286250245 \r \h </w:instrText>
      </w:r>
      <w:r>
        <w:fldChar w:fldCharType="separate"/>
      </w:r>
      <w:r w:rsidR="002F657E">
        <w:t>[29]</w:t>
      </w:r>
      <w:r>
        <w:fldChar w:fldCharType="end"/>
      </w:r>
      <w:r>
        <w:t xml:space="preserve">. </w:t>
      </w:r>
    </w:p>
    <w:p w14:paraId="366886AE" w14:textId="63A30E64" w:rsidR="004A7F7B" w:rsidRPr="00541047" w:rsidRDefault="004A7F7B" w:rsidP="004A7F7B">
      <w:pPr>
        <w:pStyle w:val="Heading1"/>
        <w:rPr>
          <w:color w:val="000000"/>
          <w:kern w:val="0"/>
          <w:szCs w:val="24"/>
        </w:rPr>
      </w:pPr>
      <w:r>
        <w:rPr>
          <w:color w:val="000000"/>
          <w:kern w:val="0"/>
          <w:szCs w:val="24"/>
        </w:rPr>
        <w:t>Citizen Science Data Quality Practices</w:t>
      </w:r>
    </w:p>
    <w:p w14:paraId="63039547" w14:textId="65919ABB" w:rsidR="004A7F7B" w:rsidRDefault="004A7F7B" w:rsidP="004A7F7B">
      <w:pPr>
        <w:rPr>
          <w:rFonts w:cs="Helvetica Neue Light"/>
          <w:color w:val="2A2A2A"/>
        </w:rPr>
      </w:pPr>
      <w:r>
        <w:t>Data collection</w:t>
      </w:r>
      <w:r>
        <w:fldChar w:fldCharType="begin"/>
      </w:r>
      <w:r>
        <w:instrText xml:space="preserve"> REF _Ref278482275 \r \h </w:instrText>
      </w:r>
      <w:r>
        <w:fldChar w:fldCharType="separate"/>
      </w:r>
      <w:r w:rsidR="002F657E">
        <w:t>[4]</w:t>
      </w:r>
      <w:r>
        <w:fldChar w:fldCharType="end"/>
      </w:r>
      <w:r>
        <w:t xml:space="preserve"> and quality</w:t>
      </w:r>
      <w:r>
        <w:fldChar w:fldCharType="begin"/>
      </w:r>
      <w:r>
        <w:instrText xml:space="preserve"> REF _Ref286249353 \r \h </w:instrText>
      </w:r>
      <w:r>
        <w:fldChar w:fldCharType="separate"/>
      </w:r>
      <w:r w:rsidR="002F657E">
        <w:t>[5]</w:t>
      </w:r>
      <w:r>
        <w:fldChar w:fldCharType="end"/>
      </w:r>
      <w:r>
        <w:t xml:space="preserve"> are central issue in citizen science. For instance, </w:t>
      </w:r>
      <w:r>
        <w:rPr>
          <w:rFonts w:cs="Helvetica Neue Light"/>
          <w:color w:val="2A2A2A"/>
        </w:rPr>
        <w:t xml:space="preserve">Wiggins, Newman and Stevenson </w:t>
      </w:r>
      <w:r>
        <w:rPr>
          <w:rFonts w:cs="Helvetica Neue Light"/>
          <w:color w:val="2A2A2A"/>
        </w:rPr>
        <w:fldChar w:fldCharType="begin"/>
      </w:r>
      <w:r>
        <w:rPr>
          <w:rFonts w:cs="Helvetica Neue Light"/>
          <w:color w:val="2A2A2A"/>
        </w:rPr>
        <w:instrText xml:space="preserve"> REF _Ref278481693 \r \h </w:instrText>
      </w:r>
      <w:r>
        <w:rPr>
          <w:rFonts w:cs="Helvetica Neue Light"/>
          <w:color w:val="2A2A2A"/>
        </w:rPr>
      </w:r>
      <w:r>
        <w:rPr>
          <w:rFonts w:cs="Helvetica Neue Light"/>
          <w:color w:val="2A2A2A"/>
        </w:rPr>
        <w:fldChar w:fldCharType="separate"/>
      </w:r>
      <w:r w:rsidR="002F657E">
        <w:rPr>
          <w:rFonts w:cs="Helvetica Neue Light"/>
          <w:color w:val="2A2A2A"/>
        </w:rPr>
        <w:t>[50]</w:t>
      </w:r>
      <w:r>
        <w:rPr>
          <w:rFonts w:cs="Helvetica Neue Light"/>
          <w:color w:val="2A2A2A"/>
        </w:rPr>
        <w:fldChar w:fldCharType="end"/>
      </w:r>
      <w:r>
        <w:rPr>
          <w:rFonts w:cs="Helvetica Neue Light"/>
          <w:color w:val="2A2A2A"/>
        </w:rPr>
        <w:t xml:space="preserve"> introduce a framework of practices that affect data quality before, during, and after data collection, including quality assurance project plans, participant training, and performance testing and rating. To improve quality, research has primarily focused on controlling and redesigning the </w:t>
      </w:r>
      <w:r w:rsidRPr="00C609D0">
        <w:rPr>
          <w:rFonts w:cs="Helvetica Neue Light"/>
          <w:color w:val="2A2A2A"/>
        </w:rPr>
        <w:t>data</w:t>
      </w:r>
      <w:r>
        <w:rPr>
          <w:rFonts w:cs="Helvetica Neue Light"/>
          <w:color w:val="2A2A2A"/>
        </w:rPr>
        <w:t xml:space="preserve"> collection and submission process</w:t>
      </w:r>
      <w:r w:rsidR="00506845">
        <w:rPr>
          <w:rFonts w:cs="Helvetica Neue Light"/>
          <w:color w:val="2A2A2A"/>
        </w:rPr>
        <w:t xml:space="preserve"> </w:t>
      </w:r>
      <w:r>
        <w:rPr>
          <w:rFonts w:cs="Helvetica Neue Light"/>
          <w:color w:val="2A2A2A"/>
        </w:rPr>
        <w:fldChar w:fldCharType="begin"/>
      </w:r>
      <w:r>
        <w:rPr>
          <w:rFonts w:cs="Helvetica Neue Light"/>
          <w:color w:val="2A2A2A"/>
        </w:rPr>
        <w:instrText xml:space="preserve"> REF _Ref278386720 \r \h </w:instrText>
      </w:r>
      <w:r>
        <w:rPr>
          <w:rFonts w:cs="Helvetica Neue Light"/>
          <w:color w:val="2A2A2A"/>
        </w:rPr>
      </w:r>
      <w:r>
        <w:rPr>
          <w:rFonts w:cs="Helvetica Neue Light"/>
          <w:color w:val="2A2A2A"/>
        </w:rPr>
        <w:fldChar w:fldCharType="separate"/>
      </w:r>
      <w:r w:rsidR="002F657E">
        <w:rPr>
          <w:rFonts w:cs="Helvetica Neue Light"/>
          <w:color w:val="2A2A2A"/>
        </w:rPr>
        <w:t>[40]</w:t>
      </w:r>
      <w:r>
        <w:rPr>
          <w:rFonts w:cs="Helvetica Neue Light"/>
          <w:color w:val="2A2A2A"/>
        </w:rPr>
        <w:fldChar w:fldCharType="end"/>
      </w:r>
      <w:r>
        <w:rPr>
          <w:rFonts w:cs="Helvetica Neue Light"/>
          <w:color w:val="2A2A2A"/>
        </w:rPr>
        <w:t xml:space="preserve">, and on evaluating and filtering data for accuracy, completeness, and consistency </w:t>
      </w:r>
      <w:r>
        <w:rPr>
          <w:rFonts w:cs="Helvetica Neue Light"/>
          <w:color w:val="2A2A2A"/>
        </w:rPr>
        <w:fldChar w:fldCharType="begin"/>
      </w:r>
      <w:r>
        <w:rPr>
          <w:rFonts w:cs="Helvetica Neue Light"/>
          <w:color w:val="2A2A2A"/>
        </w:rPr>
        <w:instrText xml:space="preserve"> REF _Ref278482275 \r \h </w:instrText>
      </w:r>
      <w:r>
        <w:rPr>
          <w:rFonts w:cs="Helvetica Neue Light"/>
          <w:color w:val="2A2A2A"/>
        </w:rPr>
      </w:r>
      <w:r>
        <w:rPr>
          <w:rFonts w:cs="Helvetica Neue Light"/>
          <w:color w:val="2A2A2A"/>
        </w:rPr>
        <w:fldChar w:fldCharType="separate"/>
      </w:r>
      <w:r w:rsidR="002F657E">
        <w:rPr>
          <w:rFonts w:cs="Helvetica Neue Light"/>
          <w:color w:val="2A2A2A"/>
        </w:rPr>
        <w:t>[4]</w:t>
      </w:r>
      <w:r>
        <w:rPr>
          <w:rFonts w:cs="Helvetica Neue Light"/>
          <w:color w:val="2A2A2A"/>
        </w:rPr>
        <w:fldChar w:fldCharType="end"/>
      </w:r>
      <w:r>
        <w:rPr>
          <w:rFonts w:cs="Helvetica Neue Light"/>
          <w:color w:val="2A2A2A"/>
        </w:rPr>
        <w:t xml:space="preserve">. </w:t>
      </w:r>
    </w:p>
    <w:p w14:paraId="437A9EEA" w14:textId="77777777" w:rsidR="00556188" w:rsidRPr="00642C27" w:rsidRDefault="00556188" w:rsidP="007C0A2A">
      <w:pPr>
        <w:pStyle w:val="Heading2"/>
      </w:pPr>
      <w:r>
        <w:t>Importance of Citizen Science Training</w:t>
      </w:r>
    </w:p>
    <w:p w14:paraId="5D0E29A7" w14:textId="1AB2780D" w:rsidR="0034260E" w:rsidRPr="006A4447" w:rsidRDefault="000535DB" w:rsidP="00556188">
      <w:r>
        <w:t>Citizen science r</w:t>
      </w:r>
      <w:r w:rsidR="00556188">
        <w:t xml:space="preserve">esearchers address data quality through study protocol and data filtering </w:t>
      </w:r>
      <w:r w:rsidR="00556188">
        <w:fldChar w:fldCharType="begin"/>
      </w:r>
      <w:r w:rsidR="00556188">
        <w:instrText xml:space="preserve"> REF _Ref278482275 \r \h </w:instrText>
      </w:r>
      <w:r w:rsidR="00556188">
        <w:fldChar w:fldCharType="separate"/>
      </w:r>
      <w:r w:rsidR="002F657E">
        <w:t>[4]</w:t>
      </w:r>
      <w:r w:rsidR="00556188">
        <w:fldChar w:fldCharType="end"/>
      </w:r>
      <w:r w:rsidR="00556188">
        <w:t xml:space="preserve">, however training is rarely explored as a viable means of improving and measuring quality. </w:t>
      </w:r>
      <w:r w:rsidR="00DF6C44">
        <w:t xml:space="preserve">Current </w:t>
      </w:r>
      <w:r w:rsidR="00556188">
        <w:t>projects</w:t>
      </w:r>
      <w:r w:rsidR="00BE7BBD">
        <w:t xml:space="preserve"> </w:t>
      </w:r>
      <w:r w:rsidR="00556188">
        <w:t>primarily train citizen science volunteers with passive training materials such as a background reading</w:t>
      </w:r>
      <w:r w:rsidR="00BE7BBD">
        <w:t xml:space="preserve"> modules</w:t>
      </w:r>
      <w:r w:rsidR="00BE7BBD">
        <w:fldChar w:fldCharType="begin"/>
      </w:r>
      <w:r w:rsidR="00BE7BBD">
        <w:instrText xml:space="preserve"> REF _Ref304307073 \r \h </w:instrText>
      </w:r>
      <w:r w:rsidR="00BE7BBD">
        <w:fldChar w:fldCharType="separate"/>
      </w:r>
      <w:r w:rsidR="002F657E">
        <w:t>[27]</w:t>
      </w:r>
      <w:r w:rsidR="00BE7BBD">
        <w:fldChar w:fldCharType="end"/>
      </w:r>
      <w:r w:rsidR="00BE7BBD">
        <w:fldChar w:fldCharType="begin"/>
      </w:r>
      <w:r w:rsidR="00BE7BBD">
        <w:instrText xml:space="preserve"> REF _Ref304307088 \r \h </w:instrText>
      </w:r>
      <w:r w:rsidR="00BE7BBD">
        <w:fldChar w:fldCharType="separate"/>
      </w:r>
      <w:r w:rsidR="002F657E">
        <w:t>[47]</w:t>
      </w:r>
      <w:r w:rsidR="00BE7BBD">
        <w:fldChar w:fldCharType="end"/>
      </w:r>
      <w:r w:rsidR="003E303B">
        <w:t>,</w:t>
      </w:r>
      <w:r w:rsidR="00556188">
        <w:t xml:space="preserve"> project instructions and supporting materials</w:t>
      </w:r>
      <w:r w:rsidR="00556188">
        <w:fldChar w:fldCharType="begin"/>
      </w:r>
      <w:r w:rsidR="00556188">
        <w:instrText xml:space="preserve"> REF _Ref286249353 \r \h </w:instrText>
      </w:r>
      <w:r w:rsidR="00556188">
        <w:fldChar w:fldCharType="separate"/>
      </w:r>
      <w:r w:rsidR="002F657E">
        <w:t>[5]</w:t>
      </w:r>
      <w:r w:rsidR="00556188">
        <w:fldChar w:fldCharType="end"/>
      </w:r>
      <w:r w:rsidR="00556188">
        <w:t>; large-scale projects supplement reading materials with additional training workshops</w:t>
      </w:r>
      <w:r w:rsidR="00101CB0">
        <w:t xml:space="preserve"> or classroom lectures</w:t>
      </w:r>
      <w:r w:rsidR="00556188">
        <w:t xml:space="preserve">, however most projects are under-resourced and understaffed </w:t>
      </w:r>
      <w:r w:rsidR="00556188">
        <w:fldChar w:fldCharType="begin"/>
      </w:r>
      <w:r w:rsidR="00556188">
        <w:instrText xml:space="preserve"> REF _Ref278386728 \r \h </w:instrText>
      </w:r>
      <w:r w:rsidR="00556188">
        <w:fldChar w:fldCharType="separate"/>
      </w:r>
      <w:r w:rsidR="002F657E">
        <w:t>[48]</w:t>
      </w:r>
      <w:r w:rsidR="00556188">
        <w:fldChar w:fldCharType="end"/>
      </w:r>
      <w:r w:rsidR="00556188">
        <w:t>, without</w:t>
      </w:r>
      <w:r w:rsidR="00556188" w:rsidRPr="00D012BB">
        <w:rPr>
          <w:b/>
        </w:rPr>
        <w:t xml:space="preserve"> </w:t>
      </w:r>
      <w:r w:rsidR="00556188" w:rsidRPr="002345E5">
        <w:t>means to</w:t>
      </w:r>
      <w:r w:rsidR="00556188">
        <w:t xml:space="preserve"> conduct in depth training. Some effort has been made to </w:t>
      </w:r>
      <w:r w:rsidR="00556188">
        <w:lastRenderedPageBreak/>
        <w:t xml:space="preserve">educate citizen scientists, however </w:t>
      </w:r>
      <w:r w:rsidR="00556188" w:rsidRPr="006B707F">
        <w:t xml:space="preserve">training </w:t>
      </w:r>
      <w:r w:rsidR="00556188">
        <w:t>does not</w:t>
      </w:r>
      <w:r w:rsidR="00556188" w:rsidRPr="006B707F">
        <w:t xml:space="preserve"> comprehensively address many of the challenges citizen scientists experience in the field</w:t>
      </w:r>
      <w:r w:rsidR="00556188">
        <w:t xml:space="preserve"> or the needs of different age ranges and abilities.  To minimize data collection challenges,</w:t>
      </w:r>
      <w:r w:rsidR="00FE1186">
        <w:t xml:space="preserve"> citizen science project</w:t>
      </w:r>
      <w:r w:rsidR="00341BC0">
        <w:t>s</w:t>
      </w:r>
      <w:r w:rsidR="00FE1186">
        <w:t xml:space="preserve"> </w:t>
      </w:r>
      <w:r w:rsidR="003E303B">
        <w:t xml:space="preserve">often design </w:t>
      </w:r>
      <w:r w:rsidR="00556188">
        <w:t>procedures</w:t>
      </w:r>
      <w:ins w:id="3" w:author="Alina Goldman" w:date="2015-09-15T14:18:00Z">
        <w:r w:rsidR="00FE1186">
          <w:t xml:space="preserve"> </w:t>
        </w:r>
      </w:ins>
      <w:r w:rsidR="00556188">
        <w:t xml:space="preserve">to minimize task difficulty </w:t>
      </w:r>
      <w:r w:rsidR="00556188">
        <w:fldChar w:fldCharType="begin"/>
      </w:r>
      <w:r w:rsidR="00556188">
        <w:instrText xml:space="preserve"> REF _Ref278482275 \r \h </w:instrText>
      </w:r>
      <w:r w:rsidR="00556188">
        <w:fldChar w:fldCharType="separate"/>
      </w:r>
      <w:r w:rsidR="002F657E">
        <w:t>[4]</w:t>
      </w:r>
      <w:r w:rsidR="00556188">
        <w:fldChar w:fldCharType="end"/>
      </w:r>
      <w:r w:rsidR="00556188">
        <w:fldChar w:fldCharType="begin"/>
      </w:r>
      <w:r w:rsidR="00556188">
        <w:instrText xml:space="preserve"> REF _Ref278386720 \r \h </w:instrText>
      </w:r>
      <w:r w:rsidR="00556188">
        <w:fldChar w:fldCharType="separate"/>
      </w:r>
      <w:r w:rsidR="002F657E">
        <w:t>[40]</w:t>
      </w:r>
      <w:r w:rsidR="00556188">
        <w:fldChar w:fldCharType="end"/>
      </w:r>
      <w:r w:rsidR="00556188">
        <w:t xml:space="preserve">; this can lead to </w:t>
      </w:r>
      <w:r w:rsidR="00556188" w:rsidRPr="002345E5">
        <w:t>further complications</w:t>
      </w:r>
      <w:r w:rsidR="00556188" w:rsidRPr="00D012BB">
        <w:t>, including</w:t>
      </w:r>
      <w:r w:rsidR="00556188" w:rsidRPr="002345E5">
        <w:t xml:space="preserve"> </w:t>
      </w:r>
      <w:r w:rsidR="00274CA5">
        <w:t xml:space="preserve">boredom and </w:t>
      </w:r>
      <w:r w:rsidR="00556188" w:rsidRPr="00D012BB">
        <w:t xml:space="preserve">disengagement </w:t>
      </w:r>
      <w:r w:rsidR="00556188">
        <w:fldChar w:fldCharType="begin"/>
      </w:r>
      <w:r w:rsidR="00556188">
        <w:instrText xml:space="preserve"> REF _Ref286250959 \r \h </w:instrText>
      </w:r>
      <w:r w:rsidR="00556188">
        <w:fldChar w:fldCharType="separate"/>
      </w:r>
      <w:r w:rsidR="002F657E">
        <w:t>[9]</w:t>
      </w:r>
      <w:r w:rsidR="00556188">
        <w:fldChar w:fldCharType="end"/>
      </w:r>
      <w:r w:rsidR="00556188" w:rsidRPr="00444F7A">
        <w:fldChar w:fldCharType="begin"/>
      </w:r>
      <w:r w:rsidR="00556188" w:rsidRPr="00D012BB">
        <w:instrText xml:space="preserve"> REF _Ref278380787 \r \h </w:instrText>
      </w:r>
      <w:r w:rsidR="00556188" w:rsidRPr="00444F7A">
        <w:fldChar w:fldCharType="separate"/>
      </w:r>
      <w:r w:rsidR="002F657E">
        <w:t>[24]</w:t>
      </w:r>
      <w:r w:rsidR="00556188" w:rsidRPr="00444F7A">
        <w:fldChar w:fldCharType="end"/>
      </w:r>
      <w:r w:rsidR="00556188" w:rsidRPr="002345E5">
        <w:t xml:space="preserve">, </w:t>
      </w:r>
      <w:r w:rsidR="00556188" w:rsidRPr="00D012BB">
        <w:t>which may</w:t>
      </w:r>
      <w:r w:rsidR="00556188" w:rsidRPr="002345E5">
        <w:t xml:space="preserve"> de</w:t>
      </w:r>
      <w:r w:rsidR="00556188" w:rsidRPr="00D012BB">
        <w:t>c</w:t>
      </w:r>
      <w:r w:rsidR="00556188" w:rsidRPr="002345E5">
        <w:t xml:space="preserve">rease </w:t>
      </w:r>
      <w:r w:rsidR="00556188" w:rsidRPr="00D012BB">
        <w:t xml:space="preserve">data quality and </w:t>
      </w:r>
      <w:r w:rsidR="00556188" w:rsidRPr="002345E5">
        <w:t xml:space="preserve">retention </w:t>
      </w:r>
      <w:r w:rsidR="00556188" w:rsidRPr="002345E5">
        <w:fldChar w:fldCharType="begin"/>
      </w:r>
      <w:r w:rsidR="00556188" w:rsidRPr="00D012BB">
        <w:instrText xml:space="preserve"> REF _Ref278387845 \r \h </w:instrText>
      </w:r>
      <w:r w:rsidR="00556188" w:rsidRPr="002345E5">
        <w:fldChar w:fldCharType="separate"/>
      </w:r>
      <w:r w:rsidR="002F657E">
        <w:t>[14]</w:t>
      </w:r>
      <w:r w:rsidR="00556188" w:rsidRPr="002345E5">
        <w:fldChar w:fldCharType="end"/>
      </w:r>
      <w:r w:rsidR="00556188" w:rsidRPr="002345E5">
        <w:t>.</w:t>
      </w:r>
      <w:r w:rsidR="00556188">
        <w:t xml:space="preserve">  </w:t>
      </w:r>
    </w:p>
    <w:p w14:paraId="0E547659" w14:textId="4E64D6CD" w:rsidR="00B1632E" w:rsidRDefault="0034260E" w:rsidP="00556188">
      <w:pPr>
        <w:contextualSpacing/>
        <w:rPr>
          <w:color w:val="000000" w:themeColor="text1"/>
        </w:rPr>
      </w:pPr>
      <w:r>
        <w:t>Demonstrating that training in virtual reality</w:t>
      </w:r>
      <w:r w:rsidR="00ED4EED">
        <w:t xml:space="preserve"> (VR)</w:t>
      </w:r>
      <w:r>
        <w:t xml:space="preserve"> increases data quality and engagement has the potential to improve citizen science data quality</w:t>
      </w:r>
      <w:r w:rsidRPr="002562F9">
        <w:rPr>
          <w:color w:val="000000" w:themeColor="text1"/>
        </w:rPr>
        <w:t xml:space="preserve">, decrease cost, and improve recruitment and retention; tasks could be used to </w:t>
      </w:r>
      <w:r w:rsidRPr="002562F9">
        <w:rPr>
          <w:color w:val="000000" w:themeColor="text1"/>
          <w:szCs w:val="17"/>
          <w:shd w:val="clear" w:color="auto" w:fill="FFFFFF"/>
        </w:rPr>
        <w:t>assess volunteer accuracy and precision, and immersive training may motivate volunteers to participate more</w:t>
      </w:r>
      <w:r w:rsidR="00F67B5A" w:rsidRPr="002562F9">
        <w:rPr>
          <w:color w:val="000000" w:themeColor="text1"/>
          <w:szCs w:val="17"/>
          <w:shd w:val="clear" w:color="auto" w:fill="FFFFFF"/>
        </w:rPr>
        <w:t xml:space="preserve"> often</w:t>
      </w:r>
      <w:r w:rsidRPr="002562F9">
        <w:rPr>
          <w:color w:val="000000" w:themeColor="text1"/>
          <w:szCs w:val="17"/>
          <w:shd w:val="clear" w:color="auto" w:fill="FFFFFF"/>
        </w:rPr>
        <w:t xml:space="preserve"> in data collection. Additionally,</w:t>
      </w:r>
      <w:r w:rsidR="008B52CE">
        <w:rPr>
          <w:color w:val="000000" w:themeColor="text1"/>
          <w:szCs w:val="17"/>
          <w:shd w:val="clear" w:color="auto" w:fill="FFFFFF"/>
        </w:rPr>
        <w:t xml:space="preserve"> water quality biologists and citizen scientists often </w:t>
      </w:r>
      <w:r w:rsidR="00885C8B">
        <w:rPr>
          <w:color w:val="000000" w:themeColor="text1"/>
          <w:szCs w:val="17"/>
          <w:shd w:val="clear" w:color="auto" w:fill="FFFFFF"/>
        </w:rPr>
        <w:t>specialize in limited</w:t>
      </w:r>
      <w:r w:rsidR="00885C8B">
        <w:rPr>
          <w:b/>
          <w:color w:val="000000" w:themeColor="text1"/>
          <w:szCs w:val="17"/>
          <w:shd w:val="clear" w:color="auto" w:fill="FFFFFF"/>
        </w:rPr>
        <w:t xml:space="preserve"> </w:t>
      </w:r>
      <w:r w:rsidR="008B52CE">
        <w:rPr>
          <w:color w:val="000000" w:themeColor="text1"/>
          <w:szCs w:val="17"/>
          <w:shd w:val="clear" w:color="auto" w:fill="FFFFFF"/>
        </w:rPr>
        <w:t xml:space="preserve">geographic regions, </w:t>
      </w:r>
      <w:r w:rsidR="00885C8B">
        <w:rPr>
          <w:color w:val="000000" w:themeColor="text1"/>
          <w:szCs w:val="17"/>
          <w:shd w:val="clear" w:color="auto" w:fill="FFFFFF"/>
        </w:rPr>
        <w:t>and</w:t>
      </w:r>
      <w:r w:rsidR="008B52CE">
        <w:rPr>
          <w:color w:val="000000" w:themeColor="text1"/>
          <w:szCs w:val="17"/>
          <w:shd w:val="clear" w:color="auto" w:fill="FFFFFF"/>
        </w:rPr>
        <w:t xml:space="preserve"> lack the </w:t>
      </w:r>
      <w:r w:rsidR="00885C8B">
        <w:rPr>
          <w:color w:val="000000" w:themeColor="text1"/>
          <w:szCs w:val="17"/>
          <w:shd w:val="clear" w:color="auto" w:fill="FFFFFF"/>
        </w:rPr>
        <w:t xml:space="preserve">expertise to make </w:t>
      </w:r>
      <w:r w:rsidR="008B52CE">
        <w:rPr>
          <w:color w:val="000000" w:themeColor="text1"/>
          <w:szCs w:val="17"/>
          <w:shd w:val="clear" w:color="auto" w:fill="FFFFFF"/>
        </w:rPr>
        <w:t>assessments about other locations</w:t>
      </w:r>
      <w:r w:rsidR="00FB0364">
        <w:rPr>
          <w:color w:val="000000" w:themeColor="text1"/>
          <w:szCs w:val="17"/>
          <w:shd w:val="clear" w:color="auto" w:fill="FFFFFF"/>
        </w:rPr>
        <w:t xml:space="preserve"> </w:t>
      </w:r>
      <w:r w:rsidR="00853615">
        <w:rPr>
          <w:color w:val="000000" w:themeColor="text1"/>
          <w:szCs w:val="17"/>
          <w:shd w:val="clear" w:color="auto" w:fill="FFFFFF"/>
        </w:rPr>
        <w:t>(</w:t>
      </w:r>
      <w:commentRangeStart w:id="4"/>
      <w:r w:rsidR="00853615">
        <w:rPr>
          <w:color w:val="000000" w:themeColor="text1"/>
          <w:szCs w:val="17"/>
          <w:shd w:val="clear" w:color="auto" w:fill="FFFFFF"/>
        </w:rPr>
        <w:t xml:space="preserve">C. </w:t>
      </w:r>
      <w:proofErr w:type="spellStart"/>
      <w:r w:rsidR="00853615">
        <w:rPr>
          <w:color w:val="000000" w:themeColor="text1"/>
          <w:szCs w:val="17"/>
          <w:shd w:val="clear" w:color="auto" w:fill="FFFFFF"/>
        </w:rPr>
        <w:t>Wiss</w:t>
      </w:r>
      <w:proofErr w:type="spellEnd"/>
      <w:r w:rsidR="00853615">
        <w:rPr>
          <w:color w:val="000000" w:themeColor="text1"/>
          <w:szCs w:val="17"/>
          <w:shd w:val="clear" w:color="auto" w:fill="FFFFFF"/>
        </w:rPr>
        <w:t>, Personal Communication, September 17, 2015)(G. Pond, Personal Communication, September 18, 2015)</w:t>
      </w:r>
      <w:r w:rsidR="008B52CE">
        <w:rPr>
          <w:color w:val="000000" w:themeColor="text1"/>
          <w:szCs w:val="17"/>
          <w:shd w:val="clear" w:color="auto" w:fill="FFFFFF"/>
        </w:rPr>
        <w:t xml:space="preserve">; </w:t>
      </w:r>
      <w:commentRangeEnd w:id="4"/>
      <w:r w:rsidR="00885C8B">
        <w:rPr>
          <w:rStyle w:val="CommentReference"/>
        </w:rPr>
        <w:commentReference w:id="4"/>
      </w:r>
      <w:commentRangeStart w:id="5"/>
      <w:r w:rsidR="008B52CE">
        <w:rPr>
          <w:color w:val="000000" w:themeColor="text1"/>
          <w:szCs w:val="17"/>
          <w:shd w:val="clear" w:color="auto" w:fill="FFFFFF"/>
        </w:rPr>
        <w:t>immersive</w:t>
      </w:r>
      <w:commentRangeEnd w:id="5"/>
      <w:r w:rsidR="00F50A9E">
        <w:rPr>
          <w:rStyle w:val="CommentReference"/>
        </w:rPr>
        <w:commentReference w:id="5"/>
      </w:r>
      <w:r w:rsidR="008B52CE">
        <w:rPr>
          <w:color w:val="000000" w:themeColor="text1"/>
          <w:szCs w:val="17"/>
          <w:shd w:val="clear" w:color="auto" w:fill="FFFFFF"/>
        </w:rPr>
        <w:t xml:space="preserve"> virtual training could </w:t>
      </w:r>
      <w:r w:rsidR="00FB0364">
        <w:rPr>
          <w:color w:val="000000" w:themeColor="text1"/>
          <w:szCs w:val="17"/>
          <w:shd w:val="clear" w:color="auto" w:fill="FFFFFF"/>
        </w:rPr>
        <w:t xml:space="preserve">teach </w:t>
      </w:r>
      <w:r w:rsidR="00885C8B">
        <w:rPr>
          <w:color w:val="000000" w:themeColor="text1"/>
          <w:szCs w:val="17"/>
          <w:shd w:val="clear" w:color="auto" w:fill="FFFFFF"/>
        </w:rPr>
        <w:t xml:space="preserve">both amateur and </w:t>
      </w:r>
      <w:r w:rsidR="00FB0364">
        <w:rPr>
          <w:color w:val="000000" w:themeColor="text1"/>
          <w:szCs w:val="17"/>
          <w:shd w:val="clear" w:color="auto" w:fill="FFFFFF"/>
        </w:rPr>
        <w:t xml:space="preserve">experts </w:t>
      </w:r>
      <w:r w:rsidR="00885C8B">
        <w:rPr>
          <w:color w:val="000000" w:themeColor="text1"/>
          <w:szCs w:val="17"/>
          <w:shd w:val="clear" w:color="auto" w:fill="FFFFFF"/>
        </w:rPr>
        <w:t xml:space="preserve">monitors to </w:t>
      </w:r>
      <w:r w:rsidRPr="002562F9">
        <w:rPr>
          <w:color w:val="000000" w:themeColor="text1"/>
          <w:szCs w:val="17"/>
          <w:shd w:val="clear" w:color="auto" w:fill="FFFFFF"/>
        </w:rPr>
        <w:t xml:space="preserve">collect data </w:t>
      </w:r>
      <w:r w:rsidRPr="002562F9">
        <w:rPr>
          <w:color w:val="000000" w:themeColor="text1"/>
        </w:rPr>
        <w:t>across wider geographic region</w:t>
      </w:r>
      <w:r w:rsidR="00F67B5A" w:rsidRPr="002562F9">
        <w:rPr>
          <w:color w:val="000000" w:themeColor="text1"/>
        </w:rPr>
        <w:t>s.</w:t>
      </w:r>
      <w:r w:rsidR="008B52CE">
        <w:rPr>
          <w:color w:val="000000" w:themeColor="text1"/>
        </w:rPr>
        <w:t xml:space="preserve"> </w:t>
      </w:r>
    </w:p>
    <w:p w14:paraId="6B5787F9" w14:textId="77777777" w:rsidR="00885C8B" w:rsidRDefault="00885C8B" w:rsidP="00556188">
      <w:pPr>
        <w:contextualSpacing/>
        <w:rPr>
          <w:color w:val="000000" w:themeColor="text1"/>
        </w:rPr>
      </w:pPr>
    </w:p>
    <w:p w14:paraId="0360D58C" w14:textId="5EB5DB66" w:rsidR="0034260E" w:rsidRPr="005F415C" w:rsidRDefault="008B52CE" w:rsidP="00556188">
      <w:pPr>
        <w:contextualSpacing/>
        <w:rPr>
          <w:color w:val="000000" w:themeColor="text1"/>
        </w:rPr>
      </w:pPr>
      <w:commentRangeStart w:id="6"/>
      <w:r>
        <w:rPr>
          <w:color w:val="000000" w:themeColor="text1"/>
        </w:rPr>
        <w:t xml:space="preserve">In addition to </w:t>
      </w:r>
      <w:r w:rsidR="00B128C2">
        <w:rPr>
          <w:color w:val="000000" w:themeColor="text1"/>
        </w:rPr>
        <w:t xml:space="preserve">training </w:t>
      </w:r>
      <w:r w:rsidR="005F415C">
        <w:rPr>
          <w:color w:val="000000" w:themeColor="text1"/>
        </w:rPr>
        <w:t>water quality monitors to collect data,</w:t>
      </w:r>
      <w:r w:rsidR="00B128C2">
        <w:rPr>
          <w:color w:val="000000" w:themeColor="text1"/>
        </w:rPr>
        <w:t xml:space="preserve"> </w:t>
      </w:r>
      <w:r>
        <w:rPr>
          <w:color w:val="000000" w:themeColor="text1"/>
        </w:rPr>
        <w:t>i</w:t>
      </w:r>
      <w:r w:rsidR="00FE5C7F">
        <w:rPr>
          <w:color w:val="000000" w:themeColor="text1"/>
        </w:rPr>
        <w:t xml:space="preserve">mmersive </w:t>
      </w:r>
      <w:r w:rsidR="005F415C">
        <w:rPr>
          <w:color w:val="000000" w:themeColor="text1"/>
        </w:rPr>
        <w:t xml:space="preserve">water quality </w:t>
      </w:r>
      <w:r w:rsidR="00FE5C7F">
        <w:rPr>
          <w:color w:val="000000" w:themeColor="text1"/>
        </w:rPr>
        <w:t xml:space="preserve">training can </w:t>
      </w:r>
      <w:r w:rsidR="005F415C">
        <w:rPr>
          <w:color w:val="000000" w:themeColor="text1"/>
        </w:rPr>
        <w:t xml:space="preserve">promote awareness </w:t>
      </w:r>
      <w:r w:rsidR="00B1632E">
        <w:rPr>
          <w:color w:val="000000" w:themeColor="text1"/>
        </w:rPr>
        <w:t xml:space="preserve">of </w:t>
      </w:r>
      <w:r w:rsidR="005F415C">
        <w:rPr>
          <w:color w:val="000000" w:themeColor="text1"/>
        </w:rPr>
        <w:t>environmental</w:t>
      </w:r>
      <w:r w:rsidR="00B1632E">
        <w:rPr>
          <w:color w:val="000000" w:themeColor="text1"/>
        </w:rPr>
        <w:t xml:space="preserve"> hazards such as</w:t>
      </w:r>
      <w:r w:rsidR="00B07EC0">
        <w:rPr>
          <w:color w:val="000000" w:themeColor="text1"/>
        </w:rPr>
        <w:t xml:space="preserve"> mountaintop coal mining </w:t>
      </w:r>
      <w:r w:rsidR="00B07EC0">
        <w:rPr>
          <w:color w:val="000000" w:themeColor="text1"/>
        </w:rPr>
        <w:fldChar w:fldCharType="begin"/>
      </w:r>
      <w:r w:rsidR="00B07EC0">
        <w:rPr>
          <w:color w:val="000000" w:themeColor="text1"/>
        </w:rPr>
        <w:instrText xml:space="preserve"> REF _Ref304309423 \r \h </w:instrText>
      </w:r>
      <w:r w:rsidR="00B07EC0">
        <w:rPr>
          <w:color w:val="000000" w:themeColor="text1"/>
        </w:rPr>
      </w:r>
      <w:r w:rsidR="00B07EC0">
        <w:rPr>
          <w:color w:val="000000" w:themeColor="text1"/>
        </w:rPr>
        <w:fldChar w:fldCharType="separate"/>
      </w:r>
      <w:r w:rsidR="002F657E">
        <w:rPr>
          <w:color w:val="000000" w:themeColor="text1"/>
        </w:rPr>
        <w:t>[33]</w:t>
      </w:r>
      <w:r w:rsidR="00B07EC0">
        <w:rPr>
          <w:color w:val="000000" w:themeColor="text1"/>
        </w:rPr>
        <w:fldChar w:fldCharType="end"/>
      </w:r>
      <w:r w:rsidR="00B43CCE">
        <w:rPr>
          <w:color w:val="000000" w:themeColor="text1"/>
        </w:rPr>
        <w:t xml:space="preserve">, </w:t>
      </w:r>
      <w:proofErr w:type="spellStart"/>
      <w:r w:rsidR="00B43CCE">
        <w:rPr>
          <w:color w:val="000000" w:themeColor="text1"/>
        </w:rPr>
        <w:t>fracking</w:t>
      </w:r>
      <w:proofErr w:type="spellEnd"/>
      <w:r w:rsidR="00B43CCE">
        <w:rPr>
          <w:color w:val="000000" w:themeColor="text1"/>
        </w:rPr>
        <w:t xml:space="preserve"> </w:t>
      </w:r>
      <w:r w:rsidR="00B43CCE" w:rsidRPr="00B43CCE">
        <w:rPr>
          <w:b/>
          <w:color w:val="000000" w:themeColor="text1"/>
        </w:rPr>
        <w:t>[ref]</w:t>
      </w:r>
      <w:r w:rsidR="00B43CCE">
        <w:rPr>
          <w:color w:val="000000" w:themeColor="text1"/>
        </w:rPr>
        <w:t xml:space="preserve">, and </w:t>
      </w:r>
      <w:r w:rsidR="00275BF5">
        <w:rPr>
          <w:color w:val="000000" w:themeColor="text1"/>
        </w:rPr>
        <w:t>oil pipeline</w:t>
      </w:r>
      <w:r w:rsidR="00B43CCE">
        <w:rPr>
          <w:color w:val="000000" w:themeColor="text1"/>
        </w:rPr>
        <w:t xml:space="preserve"> </w:t>
      </w:r>
      <w:r w:rsidR="00035202" w:rsidRPr="00274CA5">
        <w:rPr>
          <w:b/>
          <w:color w:val="000000" w:themeColor="text1"/>
        </w:rPr>
        <w:t xml:space="preserve">building </w:t>
      </w:r>
      <w:r w:rsidR="00B43CCE" w:rsidRPr="00B43CCE">
        <w:rPr>
          <w:b/>
          <w:color w:val="000000" w:themeColor="text1"/>
        </w:rPr>
        <w:t>[ref]</w:t>
      </w:r>
      <w:r w:rsidR="00B43CCE">
        <w:rPr>
          <w:color w:val="000000" w:themeColor="text1"/>
        </w:rPr>
        <w:t xml:space="preserve">, </w:t>
      </w:r>
      <w:r w:rsidR="00B1632E">
        <w:rPr>
          <w:color w:val="000000" w:themeColor="text1"/>
        </w:rPr>
        <w:t xml:space="preserve">the </w:t>
      </w:r>
      <w:r w:rsidR="00B1632E" w:rsidRPr="00B1632E">
        <w:rPr>
          <w:color w:val="000000" w:themeColor="text1"/>
        </w:rPr>
        <w:t>effects of which are often too dangerous to experience in person</w:t>
      </w:r>
      <w:r w:rsidR="00B1632E" w:rsidRPr="00B1632E">
        <w:rPr>
          <w:b/>
          <w:color w:val="000000" w:themeColor="text1"/>
        </w:rPr>
        <w:t xml:space="preserve"> [ref].</w:t>
      </w:r>
      <w:r w:rsidR="00B1632E">
        <w:rPr>
          <w:color w:val="000000" w:themeColor="text1"/>
        </w:rPr>
        <w:t xml:space="preserve"> </w:t>
      </w:r>
      <w:commentRangeEnd w:id="6"/>
      <w:r w:rsidR="00F50A9E">
        <w:rPr>
          <w:rStyle w:val="CommentReference"/>
        </w:rPr>
        <w:commentReference w:id="6"/>
      </w:r>
    </w:p>
    <w:p w14:paraId="39E53507" w14:textId="7EC1CE03" w:rsidR="009B4021" w:rsidRPr="00520B3D" w:rsidRDefault="00F77206" w:rsidP="009B4021">
      <w:pPr>
        <w:pStyle w:val="Heading1"/>
      </w:pPr>
      <w:r w:rsidRPr="00520B3D">
        <w:t>I</w:t>
      </w:r>
      <w:r w:rsidR="00433430" w:rsidRPr="00520B3D">
        <w:t>ntrinsically motivated training</w:t>
      </w:r>
    </w:p>
    <w:p w14:paraId="29301939" w14:textId="4BB441B8" w:rsidR="009B4021" w:rsidRDefault="009B4021" w:rsidP="009B4021">
      <w:pPr>
        <w:widowControl w:val="0"/>
        <w:autoSpaceDE w:val="0"/>
        <w:autoSpaceDN w:val="0"/>
        <w:adjustRightInd w:val="0"/>
        <w:rPr>
          <w:rFonts w:cs="Times"/>
          <w:szCs w:val="17"/>
        </w:rPr>
      </w:pPr>
      <w:r w:rsidRPr="002C7225">
        <w:rPr>
          <w:rFonts w:cs="Times"/>
          <w:szCs w:val="17"/>
        </w:rPr>
        <w:t>Behavioral incentives and reward structures have the capacity to effectively motivate learning</w:t>
      </w:r>
      <w:r>
        <w:rPr>
          <w:rFonts w:cs="Times"/>
          <w:szCs w:val="17"/>
        </w:rPr>
        <w:t>.</w:t>
      </w:r>
      <w:r w:rsidRPr="00987BF0">
        <w:rPr>
          <w:rFonts w:cs="Times"/>
          <w:color w:val="FF0000"/>
          <w:szCs w:val="17"/>
        </w:rPr>
        <w:t xml:space="preserve"> </w:t>
      </w:r>
      <w:r w:rsidR="00F52D0E" w:rsidRPr="00F52D0E">
        <w:rPr>
          <w:rFonts w:cs="Times"/>
          <w:szCs w:val="17"/>
        </w:rPr>
        <w:t>Motivation</w:t>
      </w:r>
      <w:r w:rsidR="00F52D0E">
        <w:rPr>
          <w:rFonts w:cs="Times"/>
          <w:szCs w:val="17"/>
        </w:rPr>
        <w:t xml:space="preserve"> and decision</w:t>
      </w:r>
      <w:r w:rsidR="00F52D0E" w:rsidRPr="00F52D0E">
        <w:rPr>
          <w:rFonts w:cs="Times"/>
          <w:szCs w:val="17"/>
        </w:rPr>
        <w:t xml:space="preserve"> research</w:t>
      </w:r>
      <w:r w:rsidRPr="00F52D0E">
        <w:rPr>
          <w:rFonts w:cs="Times"/>
          <w:szCs w:val="17"/>
        </w:rPr>
        <w:t xml:space="preserve"> </w:t>
      </w:r>
      <w:r w:rsidRPr="00987BF0">
        <w:rPr>
          <w:rFonts w:cs="Times"/>
          <w:szCs w:val="17"/>
        </w:rPr>
        <w:t xml:space="preserve">demonstrates </w:t>
      </w:r>
      <w:r>
        <w:rPr>
          <w:rFonts w:cs="Times"/>
          <w:szCs w:val="17"/>
        </w:rPr>
        <w:t>that effectively integrated j</w:t>
      </w:r>
      <w:r w:rsidRPr="002C7225">
        <w:rPr>
          <w:rFonts w:cs="Times"/>
          <w:szCs w:val="17"/>
        </w:rPr>
        <w:t>udgment, be</w:t>
      </w:r>
      <w:r>
        <w:rPr>
          <w:rFonts w:cs="Times"/>
          <w:szCs w:val="17"/>
        </w:rPr>
        <w:t xml:space="preserve">havior, and feedback cycles </w:t>
      </w:r>
      <w:r w:rsidRPr="002C7225">
        <w:rPr>
          <w:rFonts w:cs="Times"/>
          <w:szCs w:val="17"/>
        </w:rPr>
        <w:t>interwoven with engagement</w:t>
      </w:r>
      <w:r>
        <w:rPr>
          <w:rFonts w:cs="Times"/>
          <w:szCs w:val="17"/>
        </w:rPr>
        <w:t xml:space="preserve"> </w:t>
      </w:r>
      <w:r>
        <w:rPr>
          <w:rFonts w:cs="Times"/>
          <w:szCs w:val="17"/>
        </w:rPr>
        <w:fldChar w:fldCharType="begin"/>
      </w:r>
      <w:r>
        <w:rPr>
          <w:rFonts w:cs="Times"/>
          <w:szCs w:val="17"/>
        </w:rPr>
        <w:instrText xml:space="preserve"> REF _Ref267675941 \r \h </w:instrText>
      </w:r>
      <w:r>
        <w:rPr>
          <w:rFonts w:cs="Times"/>
          <w:szCs w:val="17"/>
        </w:rPr>
      </w:r>
      <w:r>
        <w:rPr>
          <w:rFonts w:cs="Times"/>
          <w:szCs w:val="17"/>
        </w:rPr>
        <w:fldChar w:fldCharType="separate"/>
      </w:r>
      <w:r w:rsidR="002F657E">
        <w:rPr>
          <w:rFonts w:cs="Times"/>
          <w:szCs w:val="17"/>
        </w:rPr>
        <w:t>[3]</w:t>
      </w:r>
      <w:r>
        <w:rPr>
          <w:rFonts w:cs="Times"/>
          <w:szCs w:val="17"/>
        </w:rPr>
        <w:fldChar w:fldCharType="end"/>
      </w:r>
      <w:r>
        <w:rPr>
          <w:rFonts w:cs="Times"/>
          <w:szCs w:val="17"/>
        </w:rPr>
        <w:t xml:space="preserve"> </w:t>
      </w:r>
      <w:r w:rsidRPr="002C7225">
        <w:rPr>
          <w:rFonts w:cs="Times"/>
          <w:szCs w:val="17"/>
        </w:rPr>
        <w:t>can lead to increased confidenc</w:t>
      </w:r>
      <w:r>
        <w:rPr>
          <w:rFonts w:cs="Times"/>
          <w:szCs w:val="17"/>
        </w:rPr>
        <w:t xml:space="preserve">e, persistence, and effort </w:t>
      </w:r>
      <w:r>
        <w:rPr>
          <w:rFonts w:cs="Times"/>
          <w:szCs w:val="17"/>
        </w:rPr>
        <w:fldChar w:fldCharType="begin"/>
      </w:r>
      <w:r>
        <w:rPr>
          <w:rFonts w:cs="Times"/>
          <w:szCs w:val="17"/>
        </w:rPr>
        <w:instrText xml:space="preserve"> REF _Ref292702343 \r \h </w:instrText>
      </w:r>
      <w:r>
        <w:rPr>
          <w:rFonts w:cs="Times"/>
          <w:szCs w:val="17"/>
        </w:rPr>
      </w:r>
      <w:r>
        <w:rPr>
          <w:rFonts w:cs="Times"/>
          <w:szCs w:val="17"/>
        </w:rPr>
        <w:fldChar w:fldCharType="separate"/>
      </w:r>
      <w:r w:rsidR="002F657E">
        <w:rPr>
          <w:rFonts w:cs="Times"/>
          <w:szCs w:val="17"/>
        </w:rPr>
        <w:t>[15]</w:t>
      </w:r>
      <w:r>
        <w:rPr>
          <w:rFonts w:cs="Times"/>
          <w:szCs w:val="17"/>
        </w:rPr>
        <w:fldChar w:fldCharType="end"/>
      </w:r>
      <w:r>
        <w:rPr>
          <w:rFonts w:cs="Times"/>
          <w:szCs w:val="17"/>
        </w:rPr>
        <w:t xml:space="preserve">. </w:t>
      </w:r>
      <w:r w:rsidR="00F52D0E" w:rsidRPr="00F52D0E">
        <w:rPr>
          <w:rFonts w:cs="Times"/>
          <w:szCs w:val="17"/>
        </w:rPr>
        <w:t>Literature</w:t>
      </w:r>
      <w:r>
        <w:rPr>
          <w:rFonts w:cs="Times"/>
          <w:szCs w:val="17"/>
        </w:rPr>
        <w:t xml:space="preserve"> </w:t>
      </w:r>
      <w:r w:rsidR="0069366E">
        <w:rPr>
          <w:rFonts w:cs="Times"/>
          <w:szCs w:val="17"/>
        </w:rPr>
        <w:t xml:space="preserve">demonstrates that rewards </w:t>
      </w:r>
      <w:r>
        <w:rPr>
          <w:rFonts w:cs="Times"/>
          <w:szCs w:val="17"/>
        </w:rPr>
        <w:t xml:space="preserve">are most effective when they are intrinsic; external or insubstantial incentives can demotivate rather than motivate participants </w:t>
      </w:r>
      <w:r w:rsidRPr="002C7225">
        <w:rPr>
          <w:rFonts w:cs="Times"/>
          <w:szCs w:val="17"/>
        </w:rPr>
        <w:fldChar w:fldCharType="begin"/>
      </w:r>
      <w:r w:rsidRPr="002C7225">
        <w:rPr>
          <w:rFonts w:cs="Times"/>
          <w:szCs w:val="17"/>
        </w:rPr>
        <w:instrText xml:space="preserve"> REF _Ref292698149 \r \h </w:instrText>
      </w:r>
      <w:r w:rsidRPr="002C7225">
        <w:rPr>
          <w:rFonts w:cs="Times"/>
          <w:szCs w:val="17"/>
        </w:rPr>
      </w:r>
      <w:r w:rsidRPr="002C7225">
        <w:rPr>
          <w:rFonts w:cs="Times"/>
          <w:szCs w:val="17"/>
        </w:rPr>
        <w:fldChar w:fldCharType="separate"/>
      </w:r>
      <w:r w:rsidR="002F657E">
        <w:rPr>
          <w:rFonts w:cs="Times"/>
          <w:szCs w:val="17"/>
        </w:rPr>
        <w:t>[16]</w:t>
      </w:r>
      <w:r w:rsidRPr="002C7225">
        <w:rPr>
          <w:rFonts w:cs="Times"/>
          <w:szCs w:val="17"/>
        </w:rPr>
        <w:fldChar w:fldCharType="end"/>
      </w:r>
      <w:r w:rsidRPr="002C7225">
        <w:rPr>
          <w:rFonts w:cs="Times"/>
          <w:szCs w:val="17"/>
        </w:rPr>
        <w:t>.</w:t>
      </w:r>
    </w:p>
    <w:p w14:paraId="04866773" w14:textId="130D6175" w:rsidR="00330C23" w:rsidRDefault="008071AA" w:rsidP="009B4021">
      <w:pPr>
        <w:widowControl w:val="0"/>
        <w:autoSpaceDE w:val="0"/>
        <w:autoSpaceDN w:val="0"/>
        <w:adjustRightInd w:val="0"/>
        <w:rPr>
          <w:rFonts w:cs="Times"/>
          <w:szCs w:val="17"/>
        </w:rPr>
      </w:pPr>
      <w:r>
        <w:rPr>
          <w:rFonts w:cs="Times"/>
          <w:szCs w:val="17"/>
        </w:rPr>
        <w:t>Well-designed</w:t>
      </w:r>
      <w:r w:rsidR="00452BB9">
        <w:rPr>
          <w:rFonts w:cs="Times"/>
          <w:szCs w:val="17"/>
        </w:rPr>
        <w:t xml:space="preserve"> g</w:t>
      </w:r>
      <w:r w:rsidR="00256147">
        <w:rPr>
          <w:rFonts w:cs="Times"/>
          <w:szCs w:val="17"/>
        </w:rPr>
        <w:t>ames</w:t>
      </w:r>
      <w:r w:rsidR="00256147" w:rsidRPr="00276555">
        <w:rPr>
          <w:rFonts w:cs="Times"/>
          <w:szCs w:val="17"/>
        </w:rPr>
        <w:t xml:space="preserve"> </w:t>
      </w:r>
      <w:r w:rsidR="00452BB9">
        <w:rPr>
          <w:rFonts w:cs="Times"/>
          <w:szCs w:val="17"/>
        </w:rPr>
        <w:t xml:space="preserve">often elicit </w:t>
      </w:r>
      <w:r w:rsidR="00256147" w:rsidRPr="00276555">
        <w:rPr>
          <w:rFonts w:cs="Times"/>
          <w:szCs w:val="17"/>
        </w:rPr>
        <w:t>principles of active</w:t>
      </w:r>
      <w:r w:rsidR="005974BD">
        <w:rPr>
          <w:rFonts w:cs="Times"/>
          <w:szCs w:val="17"/>
        </w:rPr>
        <w:t xml:space="preserve"> and intrinsic</w:t>
      </w:r>
      <w:r w:rsidR="00256147" w:rsidRPr="00276555">
        <w:rPr>
          <w:rFonts w:cs="Times"/>
          <w:szCs w:val="17"/>
        </w:rPr>
        <w:t xml:space="preserve"> learning, </w:t>
      </w:r>
      <w:r w:rsidR="00256147">
        <w:rPr>
          <w:rFonts w:cs="Times"/>
          <w:szCs w:val="17"/>
        </w:rPr>
        <w:t xml:space="preserve">so </w:t>
      </w:r>
      <w:r w:rsidR="00256147" w:rsidRPr="00276555">
        <w:rPr>
          <w:rFonts w:cs="Times"/>
          <w:szCs w:val="17"/>
        </w:rPr>
        <w:t>a “holy grail” for training professionals has been to harness the motivational properties of games to enhance learning and instruction</w:t>
      </w:r>
      <w:r w:rsidR="00256147" w:rsidRPr="00276555">
        <w:rPr>
          <w:rFonts w:cs="Times"/>
          <w:szCs w:val="17"/>
        </w:rPr>
        <w:fldChar w:fldCharType="begin"/>
      </w:r>
      <w:r w:rsidR="00256147" w:rsidRPr="00276555">
        <w:rPr>
          <w:rFonts w:cs="Times"/>
          <w:szCs w:val="17"/>
        </w:rPr>
        <w:instrText xml:space="preserve"> REF _Ref292702343 \r \h </w:instrText>
      </w:r>
      <w:r w:rsidR="00256147" w:rsidRPr="00276555">
        <w:rPr>
          <w:rFonts w:cs="Times"/>
          <w:szCs w:val="17"/>
        </w:rPr>
      </w:r>
      <w:r w:rsidR="00256147" w:rsidRPr="00276555">
        <w:rPr>
          <w:rFonts w:cs="Times"/>
          <w:szCs w:val="17"/>
        </w:rPr>
        <w:fldChar w:fldCharType="separate"/>
      </w:r>
      <w:r w:rsidR="002F657E">
        <w:rPr>
          <w:rFonts w:cs="Times"/>
          <w:szCs w:val="17"/>
        </w:rPr>
        <w:t>[15]</w:t>
      </w:r>
      <w:r w:rsidR="00256147" w:rsidRPr="00276555">
        <w:rPr>
          <w:rFonts w:cs="Times"/>
          <w:szCs w:val="17"/>
        </w:rPr>
        <w:fldChar w:fldCharType="end"/>
      </w:r>
      <w:r w:rsidR="00256147" w:rsidRPr="00276555">
        <w:rPr>
          <w:rFonts w:cs="Times"/>
          <w:szCs w:val="17"/>
        </w:rPr>
        <w:t>.</w:t>
      </w:r>
      <w:r w:rsidR="00256147">
        <w:rPr>
          <w:rFonts w:cs="Times"/>
          <w:szCs w:val="17"/>
        </w:rPr>
        <w:t xml:space="preserve"> </w:t>
      </w:r>
      <w:r>
        <w:rPr>
          <w:rFonts w:cs="Times"/>
          <w:szCs w:val="17"/>
        </w:rPr>
        <w:t xml:space="preserve">Virtual </w:t>
      </w:r>
      <w:r w:rsidRPr="008071AA">
        <w:rPr>
          <w:rFonts w:cs="Times"/>
          <w:szCs w:val="17"/>
        </w:rPr>
        <w:t>g</w:t>
      </w:r>
      <w:r w:rsidR="0066701C" w:rsidRPr="008071AA">
        <w:rPr>
          <w:rFonts w:cs="Times"/>
          <w:szCs w:val="17"/>
        </w:rPr>
        <w:t>ame</w:t>
      </w:r>
      <w:r w:rsidRPr="008071AA">
        <w:rPr>
          <w:rFonts w:cs="Times"/>
          <w:szCs w:val="17"/>
        </w:rPr>
        <w:t>-based</w:t>
      </w:r>
      <w:r w:rsidR="0066701C" w:rsidRPr="008071AA">
        <w:rPr>
          <w:rFonts w:cs="Times"/>
          <w:szCs w:val="17"/>
        </w:rPr>
        <w:t xml:space="preserve"> environments</w:t>
      </w:r>
      <w:r w:rsidR="0066701C">
        <w:rPr>
          <w:rFonts w:cs="Times"/>
          <w:szCs w:val="17"/>
        </w:rPr>
        <w:t xml:space="preserve"> may </w:t>
      </w:r>
      <w:r w:rsidR="00256147">
        <w:rPr>
          <w:rFonts w:cs="Times"/>
          <w:szCs w:val="17"/>
        </w:rPr>
        <w:t xml:space="preserve">thus </w:t>
      </w:r>
      <w:r w:rsidR="0066701C">
        <w:rPr>
          <w:rFonts w:cs="Times"/>
          <w:szCs w:val="17"/>
        </w:rPr>
        <w:t xml:space="preserve">be an effective way to both train and motivate citizen science participants to enjoy data collection, collect better data, and </w:t>
      </w:r>
      <w:r w:rsidR="00E07817">
        <w:rPr>
          <w:rFonts w:cs="Times"/>
          <w:szCs w:val="17"/>
        </w:rPr>
        <w:t xml:space="preserve">regularly </w:t>
      </w:r>
      <w:r w:rsidR="0066701C">
        <w:rPr>
          <w:rFonts w:cs="Times"/>
          <w:szCs w:val="17"/>
        </w:rPr>
        <w:t>participate</w:t>
      </w:r>
      <w:r w:rsidR="006355B1">
        <w:rPr>
          <w:rFonts w:cs="Times"/>
          <w:szCs w:val="17"/>
        </w:rPr>
        <w:t xml:space="preserve">; </w:t>
      </w:r>
      <w:commentRangeStart w:id="7"/>
      <w:r w:rsidR="006355B1">
        <w:rPr>
          <w:noProof/>
        </w:rPr>
        <w:t>g</w:t>
      </w:r>
      <w:r w:rsidR="00B50DD0">
        <w:rPr>
          <w:noProof/>
        </w:rPr>
        <w:t xml:space="preserve">ameplay </w:t>
      </w:r>
      <w:r w:rsidR="00B50DD0" w:rsidRPr="0034669F">
        <w:rPr>
          <w:noProof/>
        </w:rPr>
        <w:t xml:space="preserve">experiences are based on learning and rehearsing, </w:t>
      </w:r>
      <w:r w:rsidR="00B50DD0">
        <w:rPr>
          <w:noProof/>
        </w:rPr>
        <w:t xml:space="preserve">and that it is </w:t>
      </w:r>
      <w:r w:rsidR="00B50DD0" w:rsidRPr="0034669F">
        <w:rPr>
          <w:noProof/>
        </w:rPr>
        <w:t>the aesthetic of repetition that makes gameplay pleasurable</w:t>
      </w:r>
      <w:r w:rsidR="006355B1">
        <w:rPr>
          <w:noProof/>
        </w:rPr>
        <w:t xml:space="preserve">. </w:t>
      </w:r>
      <w:commentRangeEnd w:id="7"/>
      <w:r w:rsidR="001D4A38">
        <w:rPr>
          <w:rStyle w:val="CommentReference"/>
        </w:rPr>
        <w:commentReference w:id="7"/>
      </w:r>
    </w:p>
    <w:p w14:paraId="05D91B97" w14:textId="77FBCE53" w:rsidR="00433430" w:rsidRPr="00BE25A5" w:rsidRDefault="005771AB" w:rsidP="00BE25A5">
      <w:pPr>
        <w:pStyle w:val="Heading2"/>
      </w:pPr>
      <w:r>
        <w:t>The Playing Experience</w:t>
      </w:r>
    </w:p>
    <w:p w14:paraId="0F65C332" w14:textId="0290C01E" w:rsidR="003C569E" w:rsidRDefault="00A84DA0" w:rsidP="003C569E">
      <w:pPr>
        <w:widowControl w:val="0"/>
        <w:autoSpaceDE w:val="0"/>
        <w:autoSpaceDN w:val="0"/>
        <w:adjustRightInd w:val="0"/>
        <w:rPr>
          <w:rFonts w:cs="Times"/>
          <w:szCs w:val="17"/>
        </w:rPr>
      </w:pPr>
      <w:r>
        <w:rPr>
          <w:rFonts w:cs="Times"/>
          <w:szCs w:val="17"/>
        </w:rPr>
        <w:t xml:space="preserve">Several </w:t>
      </w:r>
      <w:r w:rsidR="002A6843">
        <w:rPr>
          <w:rFonts w:cs="Times"/>
          <w:szCs w:val="17"/>
        </w:rPr>
        <w:t xml:space="preserve">distinct </w:t>
      </w:r>
      <w:r>
        <w:rPr>
          <w:rFonts w:cs="Times"/>
          <w:szCs w:val="17"/>
        </w:rPr>
        <w:t>constructs have been proposed to describe the playing experience</w:t>
      </w:r>
      <w:r w:rsidR="002A6843">
        <w:rPr>
          <w:rFonts w:cs="Times"/>
          <w:szCs w:val="17"/>
        </w:rPr>
        <w:fldChar w:fldCharType="begin"/>
      </w:r>
      <w:r w:rsidR="002A6843">
        <w:rPr>
          <w:rFonts w:cs="Times"/>
          <w:szCs w:val="17"/>
        </w:rPr>
        <w:instrText xml:space="preserve"> REF _Ref293410248 \r \h </w:instrText>
      </w:r>
      <w:r w:rsidR="002A6843">
        <w:rPr>
          <w:rFonts w:cs="Times"/>
          <w:szCs w:val="17"/>
        </w:rPr>
      </w:r>
      <w:r w:rsidR="002A6843">
        <w:rPr>
          <w:rFonts w:cs="Times"/>
          <w:szCs w:val="17"/>
        </w:rPr>
        <w:fldChar w:fldCharType="separate"/>
      </w:r>
      <w:r w:rsidR="002F657E">
        <w:rPr>
          <w:rFonts w:cs="Times"/>
          <w:szCs w:val="17"/>
        </w:rPr>
        <w:t>[23]</w:t>
      </w:r>
      <w:r w:rsidR="002A6843">
        <w:rPr>
          <w:rFonts w:cs="Times"/>
          <w:szCs w:val="17"/>
        </w:rPr>
        <w:fldChar w:fldCharType="end"/>
      </w:r>
      <w:r w:rsidR="00326C7A">
        <w:rPr>
          <w:rFonts w:cs="Times"/>
          <w:szCs w:val="17"/>
        </w:rPr>
        <w:t xml:space="preserve">, </w:t>
      </w:r>
      <w:r w:rsidR="00820ACB">
        <w:rPr>
          <w:rFonts w:cs="Times"/>
          <w:szCs w:val="17"/>
        </w:rPr>
        <w:t>including</w:t>
      </w:r>
      <w:r w:rsidR="00326C7A">
        <w:rPr>
          <w:rFonts w:cs="Times"/>
          <w:szCs w:val="17"/>
        </w:rPr>
        <w:t xml:space="preserve"> engagement, </w:t>
      </w:r>
      <w:r w:rsidR="002A6843">
        <w:rPr>
          <w:rFonts w:cs="Times"/>
          <w:szCs w:val="17"/>
        </w:rPr>
        <w:t>immersion,</w:t>
      </w:r>
      <w:r w:rsidR="0066701C">
        <w:rPr>
          <w:rFonts w:cs="Times"/>
          <w:szCs w:val="17"/>
        </w:rPr>
        <w:t xml:space="preserve"> presence</w:t>
      </w:r>
      <w:r w:rsidR="002A6843">
        <w:rPr>
          <w:rFonts w:cs="Times"/>
          <w:szCs w:val="17"/>
        </w:rPr>
        <w:t xml:space="preserve"> and flow.</w:t>
      </w:r>
      <w:r w:rsidR="0059678E">
        <w:rPr>
          <w:rFonts w:cs="Times"/>
          <w:szCs w:val="17"/>
        </w:rPr>
        <w:t xml:space="preserve"> Engagement </w:t>
      </w:r>
      <w:r w:rsidR="00501FDD">
        <w:rPr>
          <w:rFonts w:cs="Times"/>
          <w:szCs w:val="17"/>
        </w:rPr>
        <w:t xml:space="preserve">refers to the intensity and emotional quality of a user’s involvement in an activity; engaged users </w:t>
      </w:r>
      <w:r w:rsidR="00B81B08">
        <w:rPr>
          <w:rFonts w:cs="Times"/>
          <w:szCs w:val="17"/>
        </w:rPr>
        <w:t xml:space="preserve">exhibit positive emotional tone </w:t>
      </w:r>
      <w:r w:rsidR="00B81B08">
        <w:rPr>
          <w:rFonts w:cs="Times"/>
          <w:szCs w:val="17"/>
        </w:rPr>
        <w:lastRenderedPageBreak/>
        <w:t xml:space="preserve">and </w:t>
      </w:r>
      <w:r w:rsidR="00501FDD">
        <w:rPr>
          <w:rFonts w:cs="Times"/>
          <w:szCs w:val="17"/>
        </w:rPr>
        <w:t xml:space="preserve">show sustained behavioral and cognitive </w:t>
      </w:r>
      <w:r w:rsidR="00F8208F">
        <w:rPr>
          <w:rFonts w:cs="Times"/>
          <w:szCs w:val="17"/>
        </w:rPr>
        <w:t xml:space="preserve">task </w:t>
      </w:r>
      <w:r w:rsidR="00501FDD">
        <w:rPr>
          <w:rFonts w:cs="Times"/>
          <w:szCs w:val="17"/>
        </w:rPr>
        <w:t>involv</w:t>
      </w:r>
      <w:r w:rsidR="00B81B08">
        <w:rPr>
          <w:rFonts w:cs="Times"/>
          <w:szCs w:val="17"/>
        </w:rPr>
        <w:t>ement</w:t>
      </w:r>
      <w:r w:rsidR="00501FDD">
        <w:rPr>
          <w:rFonts w:cs="Times"/>
          <w:szCs w:val="17"/>
        </w:rPr>
        <w:t xml:space="preserve"> </w:t>
      </w:r>
      <w:r w:rsidR="005926E6">
        <w:rPr>
          <w:rFonts w:cs="Times"/>
          <w:szCs w:val="17"/>
        </w:rPr>
        <w:fldChar w:fldCharType="begin"/>
      </w:r>
      <w:r w:rsidR="005926E6">
        <w:rPr>
          <w:rFonts w:cs="Times"/>
          <w:szCs w:val="17"/>
        </w:rPr>
        <w:instrText xml:space="preserve"> REF _Ref293410248 \r \h </w:instrText>
      </w:r>
      <w:r w:rsidR="005926E6">
        <w:rPr>
          <w:rFonts w:cs="Times"/>
          <w:szCs w:val="17"/>
        </w:rPr>
      </w:r>
      <w:r w:rsidR="005926E6">
        <w:rPr>
          <w:rFonts w:cs="Times"/>
          <w:szCs w:val="17"/>
        </w:rPr>
        <w:fldChar w:fldCharType="separate"/>
      </w:r>
      <w:r w:rsidR="002F657E">
        <w:rPr>
          <w:rFonts w:cs="Times"/>
          <w:szCs w:val="17"/>
        </w:rPr>
        <w:t>[23]</w:t>
      </w:r>
      <w:r w:rsidR="005926E6">
        <w:rPr>
          <w:rFonts w:cs="Times"/>
          <w:szCs w:val="17"/>
        </w:rPr>
        <w:fldChar w:fldCharType="end"/>
      </w:r>
      <w:r w:rsidR="00501FDD">
        <w:rPr>
          <w:rFonts w:cs="Times"/>
          <w:szCs w:val="17"/>
        </w:rPr>
        <w:t xml:space="preserve">. </w:t>
      </w:r>
      <w:proofErr w:type="spellStart"/>
      <w:r w:rsidR="005926E6">
        <w:rPr>
          <w:rFonts w:cs="Times"/>
          <w:szCs w:val="17"/>
        </w:rPr>
        <w:t>Brockmyer</w:t>
      </w:r>
      <w:proofErr w:type="spellEnd"/>
      <w:r w:rsidR="00972D99">
        <w:rPr>
          <w:rFonts w:cs="Times"/>
          <w:szCs w:val="17"/>
        </w:rPr>
        <w:t xml:space="preserve"> </w:t>
      </w:r>
      <w:r w:rsidR="005926E6">
        <w:rPr>
          <w:rFonts w:cs="Times"/>
          <w:szCs w:val="17"/>
        </w:rPr>
        <w:fldChar w:fldCharType="begin"/>
      </w:r>
      <w:r w:rsidR="005926E6">
        <w:rPr>
          <w:rFonts w:cs="Times"/>
          <w:szCs w:val="17"/>
        </w:rPr>
        <w:instrText xml:space="preserve"> REF _Ref293239377 \r \h </w:instrText>
      </w:r>
      <w:r w:rsidR="005926E6">
        <w:rPr>
          <w:rFonts w:cs="Times"/>
          <w:szCs w:val="17"/>
        </w:rPr>
      </w:r>
      <w:r w:rsidR="005926E6">
        <w:rPr>
          <w:rFonts w:cs="Times"/>
          <w:szCs w:val="17"/>
        </w:rPr>
        <w:fldChar w:fldCharType="separate"/>
      </w:r>
      <w:r w:rsidR="002F657E">
        <w:rPr>
          <w:rFonts w:cs="Times"/>
          <w:szCs w:val="17"/>
        </w:rPr>
        <w:t>[8]</w:t>
      </w:r>
      <w:r w:rsidR="005926E6">
        <w:rPr>
          <w:rFonts w:cs="Times"/>
          <w:szCs w:val="17"/>
        </w:rPr>
        <w:fldChar w:fldCharType="end"/>
      </w:r>
      <w:r w:rsidR="005926E6">
        <w:rPr>
          <w:rFonts w:cs="Times"/>
          <w:szCs w:val="17"/>
        </w:rPr>
        <w:t xml:space="preserve"> explains that engagement is often created through immersion, </w:t>
      </w:r>
      <w:r w:rsidR="0022101E">
        <w:rPr>
          <w:rFonts w:cs="Times"/>
          <w:szCs w:val="17"/>
        </w:rPr>
        <w:t xml:space="preserve">a sense of being surrounded by a completely other reality that takes over </w:t>
      </w:r>
      <w:r w:rsidR="002F11B4">
        <w:rPr>
          <w:rFonts w:cs="Times"/>
          <w:szCs w:val="17"/>
        </w:rPr>
        <w:t>the whole of a person’s</w:t>
      </w:r>
      <w:r w:rsidR="0022101E">
        <w:rPr>
          <w:rFonts w:cs="Times"/>
          <w:szCs w:val="17"/>
        </w:rPr>
        <w:t xml:space="preserve"> attention and perception</w:t>
      </w:r>
      <w:r w:rsidR="00611409">
        <w:rPr>
          <w:rFonts w:cs="Times"/>
          <w:szCs w:val="17"/>
        </w:rPr>
        <w:fldChar w:fldCharType="begin"/>
      </w:r>
      <w:r w:rsidR="00611409">
        <w:rPr>
          <w:rFonts w:cs="Times"/>
          <w:szCs w:val="17"/>
        </w:rPr>
        <w:instrText xml:space="preserve"> REF _Ref292910466 \r \h </w:instrText>
      </w:r>
      <w:r w:rsidR="00611409">
        <w:rPr>
          <w:rFonts w:cs="Times"/>
          <w:szCs w:val="17"/>
        </w:rPr>
      </w:r>
      <w:r w:rsidR="00611409">
        <w:rPr>
          <w:rFonts w:cs="Times"/>
          <w:szCs w:val="17"/>
        </w:rPr>
        <w:fldChar w:fldCharType="separate"/>
      </w:r>
      <w:r w:rsidR="002F657E">
        <w:rPr>
          <w:rFonts w:cs="Times"/>
          <w:szCs w:val="17"/>
        </w:rPr>
        <w:t>[13]</w:t>
      </w:r>
      <w:r w:rsidR="00611409">
        <w:rPr>
          <w:rFonts w:cs="Times"/>
          <w:szCs w:val="17"/>
        </w:rPr>
        <w:fldChar w:fldCharType="end"/>
      </w:r>
      <w:r w:rsidR="007B452C">
        <w:rPr>
          <w:rFonts w:cs="Times"/>
          <w:szCs w:val="17"/>
        </w:rPr>
        <w:t>.</w:t>
      </w:r>
      <w:r w:rsidR="003C569E">
        <w:rPr>
          <w:rFonts w:cs="Times"/>
          <w:szCs w:val="17"/>
        </w:rPr>
        <w:t xml:space="preserve"> </w:t>
      </w:r>
    </w:p>
    <w:p w14:paraId="3C4A4121" w14:textId="221A1B9D" w:rsidR="00A84DA0" w:rsidRDefault="003C569E" w:rsidP="00A84DA0">
      <w:pPr>
        <w:widowControl w:val="0"/>
        <w:autoSpaceDE w:val="0"/>
        <w:autoSpaceDN w:val="0"/>
        <w:adjustRightInd w:val="0"/>
        <w:rPr>
          <w:rFonts w:cs="Times"/>
          <w:szCs w:val="17"/>
        </w:rPr>
      </w:pPr>
      <w:r>
        <w:rPr>
          <w:rFonts w:cs="Times"/>
          <w:szCs w:val="17"/>
        </w:rPr>
        <w:t xml:space="preserve">Immersion, in turn, </w:t>
      </w:r>
      <w:r w:rsidRPr="00B650C9">
        <w:rPr>
          <w:rFonts w:cs="Times"/>
          <w:szCs w:val="17"/>
        </w:rPr>
        <w:t xml:space="preserve">can exist in </w:t>
      </w:r>
      <w:r>
        <w:rPr>
          <w:rFonts w:cs="Times"/>
          <w:szCs w:val="17"/>
        </w:rPr>
        <w:t xml:space="preserve">different </w:t>
      </w:r>
      <w:r w:rsidRPr="00B650C9">
        <w:rPr>
          <w:rFonts w:cs="Times"/>
          <w:szCs w:val="17"/>
        </w:rPr>
        <w:t>forms</w:t>
      </w:r>
      <w:r>
        <w:rPr>
          <w:rFonts w:cs="Times"/>
          <w:szCs w:val="17"/>
        </w:rPr>
        <w:t xml:space="preserve"> </w:t>
      </w:r>
      <w:r w:rsidRPr="00B650C9">
        <w:rPr>
          <w:rFonts w:cs="Times"/>
          <w:szCs w:val="17"/>
        </w:rPr>
        <w:fldChar w:fldCharType="begin"/>
      </w:r>
      <w:r w:rsidRPr="00B650C9">
        <w:rPr>
          <w:rFonts w:cs="Times"/>
          <w:szCs w:val="17"/>
        </w:rPr>
        <w:instrText xml:space="preserve"> REF _Ref292912293 \r \h </w:instrText>
      </w:r>
      <w:r w:rsidRPr="00B650C9">
        <w:rPr>
          <w:rFonts w:cs="Times"/>
          <w:szCs w:val="17"/>
        </w:rPr>
      </w:r>
      <w:r w:rsidRPr="00B650C9">
        <w:rPr>
          <w:rFonts w:cs="Times"/>
          <w:szCs w:val="17"/>
        </w:rPr>
        <w:fldChar w:fldCharType="separate"/>
      </w:r>
      <w:r w:rsidR="002F657E">
        <w:rPr>
          <w:rFonts w:cs="Times"/>
          <w:szCs w:val="17"/>
        </w:rPr>
        <w:t>[28]</w:t>
      </w:r>
      <w:r w:rsidRPr="00B650C9">
        <w:rPr>
          <w:rFonts w:cs="Times"/>
          <w:szCs w:val="17"/>
        </w:rPr>
        <w:fldChar w:fldCharType="end"/>
      </w:r>
      <w:r>
        <w:rPr>
          <w:rFonts w:cs="Times"/>
          <w:szCs w:val="17"/>
        </w:rPr>
        <w:t xml:space="preserve">. For instance, </w:t>
      </w:r>
      <w:proofErr w:type="spellStart"/>
      <w:r>
        <w:rPr>
          <w:rFonts w:cs="Helvetica"/>
          <w:color w:val="1C1C1C"/>
          <w:szCs w:val="17"/>
        </w:rPr>
        <w:t>Ermi</w:t>
      </w:r>
      <w:proofErr w:type="spellEnd"/>
      <w:r>
        <w:rPr>
          <w:rFonts w:cs="Helvetica"/>
          <w:color w:val="1C1C1C"/>
          <w:szCs w:val="17"/>
        </w:rPr>
        <w:t xml:space="preserve"> and Mayra </w:t>
      </w:r>
      <w:r>
        <w:rPr>
          <w:rFonts w:cs="Helvetica"/>
          <w:color w:val="1C1C1C"/>
          <w:szCs w:val="17"/>
        </w:rPr>
        <w:fldChar w:fldCharType="begin"/>
      </w:r>
      <w:r>
        <w:rPr>
          <w:rFonts w:cs="Helvetica"/>
          <w:color w:val="1C1C1C"/>
          <w:szCs w:val="17"/>
        </w:rPr>
        <w:instrText xml:space="preserve"> REF _Ref292910466 \r \h </w:instrText>
      </w:r>
      <w:r>
        <w:rPr>
          <w:rFonts w:cs="Helvetica"/>
          <w:color w:val="1C1C1C"/>
          <w:szCs w:val="17"/>
        </w:rPr>
      </w:r>
      <w:r>
        <w:rPr>
          <w:rFonts w:cs="Helvetica"/>
          <w:color w:val="1C1C1C"/>
          <w:szCs w:val="17"/>
        </w:rPr>
        <w:fldChar w:fldCharType="separate"/>
      </w:r>
      <w:r w:rsidR="002F657E">
        <w:rPr>
          <w:rFonts w:cs="Helvetica"/>
          <w:color w:val="1C1C1C"/>
          <w:szCs w:val="17"/>
        </w:rPr>
        <w:t>[13]</w:t>
      </w:r>
      <w:r>
        <w:rPr>
          <w:rFonts w:cs="Helvetica"/>
          <w:color w:val="1C1C1C"/>
          <w:szCs w:val="17"/>
        </w:rPr>
        <w:fldChar w:fldCharType="end"/>
      </w:r>
      <w:r>
        <w:rPr>
          <w:rFonts w:cs="Helvetica"/>
          <w:color w:val="1C1C1C"/>
          <w:szCs w:val="17"/>
        </w:rPr>
        <w:t xml:space="preserve"> present a multidimensional model of immersion consisting of </w:t>
      </w:r>
      <w:r w:rsidRPr="004C60F4">
        <w:rPr>
          <w:rFonts w:cs="Helvetica"/>
          <w:i/>
          <w:color w:val="1C1C1C"/>
          <w:szCs w:val="17"/>
        </w:rPr>
        <w:t>sensory immersion</w:t>
      </w:r>
      <w:r>
        <w:rPr>
          <w:rFonts w:cs="Helvetica"/>
          <w:color w:val="1C1C1C"/>
          <w:szCs w:val="17"/>
        </w:rPr>
        <w:t xml:space="preserve">, overpowering sensory information through large screens and powerful sounds, </w:t>
      </w:r>
      <w:r w:rsidRPr="004C60F4">
        <w:rPr>
          <w:rFonts w:cs="Helvetica"/>
          <w:i/>
          <w:color w:val="1C1C1C"/>
          <w:szCs w:val="17"/>
        </w:rPr>
        <w:t>c</w:t>
      </w:r>
      <w:r>
        <w:rPr>
          <w:rFonts w:cs="Helvetica"/>
          <w:i/>
          <w:color w:val="1C1C1C"/>
          <w:szCs w:val="17"/>
        </w:rPr>
        <w:t>hallenge-</w:t>
      </w:r>
      <w:r w:rsidRPr="004C60F4">
        <w:rPr>
          <w:rFonts w:cs="Helvetica"/>
          <w:i/>
          <w:color w:val="1C1C1C"/>
          <w:szCs w:val="17"/>
        </w:rPr>
        <w:t>based immersion</w:t>
      </w:r>
      <w:r>
        <w:rPr>
          <w:rFonts w:cs="Helvetica"/>
          <w:color w:val="1C1C1C"/>
          <w:szCs w:val="17"/>
        </w:rPr>
        <w:t xml:space="preserve">, </w:t>
      </w:r>
      <w:r w:rsidR="00792EAC">
        <w:rPr>
          <w:rFonts w:cs="Helvetica"/>
          <w:color w:val="1C1C1C"/>
          <w:szCs w:val="17"/>
        </w:rPr>
        <w:t>a balance</w:t>
      </w:r>
      <w:r>
        <w:rPr>
          <w:rFonts w:cs="Helvetica"/>
          <w:color w:val="1C1C1C"/>
          <w:szCs w:val="17"/>
        </w:rPr>
        <w:t xml:space="preserve"> motor or mental skills and abilities, and </w:t>
      </w:r>
      <w:r w:rsidRPr="00416551">
        <w:rPr>
          <w:rFonts w:cs="Helvetica"/>
          <w:i/>
          <w:color w:val="1C1C1C"/>
          <w:szCs w:val="17"/>
        </w:rPr>
        <w:t>ima</w:t>
      </w:r>
      <w:r w:rsidRPr="00494E03">
        <w:rPr>
          <w:rFonts w:cs="Helvetica"/>
          <w:i/>
          <w:color w:val="1C1C1C"/>
          <w:szCs w:val="17"/>
        </w:rPr>
        <w:t>ginative immersion</w:t>
      </w:r>
      <w:r>
        <w:rPr>
          <w:rFonts w:cs="Helvetica"/>
          <w:color w:val="1C1C1C"/>
          <w:szCs w:val="17"/>
        </w:rPr>
        <w:t xml:space="preserve">, an </w:t>
      </w:r>
      <w:r w:rsidRPr="00870E41">
        <w:rPr>
          <w:rFonts w:cs="Helvetica"/>
          <w:color w:val="1C1C1C"/>
          <w:szCs w:val="17"/>
        </w:rPr>
        <w:t>absorption with</w:t>
      </w:r>
      <w:r w:rsidR="00416551">
        <w:rPr>
          <w:rFonts w:cs="Helvetica"/>
          <w:color w:val="1C1C1C"/>
          <w:szCs w:val="17"/>
        </w:rPr>
        <w:t>in</w:t>
      </w:r>
      <w:r w:rsidRPr="00870E41">
        <w:rPr>
          <w:rFonts w:cs="Helvetica"/>
          <w:color w:val="1C1C1C"/>
          <w:szCs w:val="17"/>
        </w:rPr>
        <w:t xml:space="preserve"> </w:t>
      </w:r>
      <w:r>
        <w:rPr>
          <w:rFonts w:cs="Helvetica"/>
          <w:color w:val="1C1C1C"/>
          <w:szCs w:val="17"/>
        </w:rPr>
        <w:t>a fictional narrative and world.</w:t>
      </w:r>
      <w:r w:rsidR="0033433B">
        <w:rPr>
          <w:rFonts w:cs="Helvetica"/>
          <w:color w:val="1C1C1C"/>
          <w:szCs w:val="17"/>
        </w:rPr>
        <w:t xml:space="preserve"> </w:t>
      </w:r>
      <w:r w:rsidR="00330C23">
        <w:rPr>
          <w:rFonts w:cs="Times"/>
          <w:szCs w:val="17"/>
        </w:rPr>
        <w:t>Presence, a “transportation” effect created by an interface, has likewise been described as a state of</w:t>
      </w:r>
      <w:r w:rsidR="00330C23" w:rsidRPr="00B01C97">
        <w:rPr>
          <w:rFonts w:cs="Times"/>
          <w:szCs w:val="17"/>
        </w:rPr>
        <w:t xml:space="preserve"> immersion</w:t>
      </w:r>
      <w:r w:rsidR="001F3D94">
        <w:rPr>
          <w:rFonts w:cs="Times"/>
          <w:szCs w:val="17"/>
        </w:rPr>
        <w:fldChar w:fldCharType="begin"/>
      </w:r>
      <w:r w:rsidR="001F3D94">
        <w:rPr>
          <w:rFonts w:cs="Times"/>
          <w:szCs w:val="17"/>
        </w:rPr>
        <w:instrText xml:space="preserve"> REF _Ref292912293 \r \h </w:instrText>
      </w:r>
      <w:r w:rsidR="001F3D94">
        <w:rPr>
          <w:rFonts w:cs="Times"/>
          <w:szCs w:val="17"/>
        </w:rPr>
      </w:r>
      <w:r w:rsidR="001F3D94">
        <w:rPr>
          <w:rFonts w:cs="Times"/>
          <w:szCs w:val="17"/>
        </w:rPr>
        <w:fldChar w:fldCharType="separate"/>
      </w:r>
      <w:r w:rsidR="002F657E">
        <w:rPr>
          <w:rFonts w:cs="Times"/>
          <w:szCs w:val="17"/>
        </w:rPr>
        <w:t>[28]</w:t>
      </w:r>
      <w:r w:rsidR="001F3D94">
        <w:rPr>
          <w:rFonts w:cs="Times"/>
          <w:szCs w:val="17"/>
        </w:rPr>
        <w:fldChar w:fldCharType="end"/>
      </w:r>
      <w:r w:rsidR="001F3D94">
        <w:rPr>
          <w:rFonts w:cs="Times"/>
          <w:szCs w:val="17"/>
        </w:rPr>
        <w:t>.</w:t>
      </w:r>
    </w:p>
    <w:p w14:paraId="0D3D9AEB" w14:textId="5CAF04F3" w:rsidR="00A81366" w:rsidRPr="00A81366" w:rsidRDefault="00A81366" w:rsidP="00A84DA0">
      <w:pPr>
        <w:widowControl w:val="0"/>
        <w:autoSpaceDE w:val="0"/>
        <w:autoSpaceDN w:val="0"/>
        <w:adjustRightInd w:val="0"/>
        <w:rPr>
          <w:rFonts w:cs="Helvetica"/>
          <w:b/>
          <w:i/>
          <w:color w:val="1C1C1C"/>
          <w:szCs w:val="17"/>
        </w:rPr>
      </w:pPr>
      <w:r w:rsidRPr="00A81366">
        <w:rPr>
          <w:rFonts w:cs="Times"/>
          <w:b/>
          <w:i/>
          <w:szCs w:val="17"/>
        </w:rPr>
        <w:t>Flow</w:t>
      </w:r>
      <w:r w:rsidR="00556956">
        <w:rPr>
          <w:rFonts w:cs="Times"/>
          <w:b/>
          <w:i/>
          <w:szCs w:val="17"/>
        </w:rPr>
        <w:t xml:space="preserve"> </w:t>
      </w:r>
    </w:p>
    <w:p w14:paraId="59F5D7BA" w14:textId="552BCE05" w:rsidR="00F57116" w:rsidRDefault="002403BE" w:rsidP="009B4021">
      <w:pPr>
        <w:widowControl w:val="0"/>
        <w:autoSpaceDE w:val="0"/>
        <w:autoSpaceDN w:val="0"/>
        <w:adjustRightInd w:val="0"/>
        <w:rPr>
          <w:rFonts w:cs="Times"/>
          <w:szCs w:val="17"/>
        </w:rPr>
      </w:pPr>
      <w:proofErr w:type="spellStart"/>
      <w:r w:rsidRPr="0082662F">
        <w:t>Csikszentmihalyi</w:t>
      </w:r>
      <w:proofErr w:type="spellEnd"/>
      <w:r w:rsidRPr="00F52320">
        <w:rPr>
          <w:rFonts w:cs="Helvetica"/>
          <w:color w:val="1C1C1C"/>
          <w:szCs w:val="22"/>
        </w:rPr>
        <w:fldChar w:fldCharType="begin"/>
      </w:r>
      <w:r w:rsidRPr="00F52320">
        <w:rPr>
          <w:rFonts w:cs="Helvetica"/>
          <w:color w:val="1C1C1C"/>
          <w:szCs w:val="22"/>
        </w:rPr>
        <w:instrText xml:space="preserve"> REF _Ref286250959 \r \h </w:instrText>
      </w:r>
      <w:r w:rsidRPr="00F52320">
        <w:rPr>
          <w:rFonts w:cs="Helvetica"/>
          <w:color w:val="1C1C1C"/>
          <w:szCs w:val="22"/>
        </w:rPr>
      </w:r>
      <w:r w:rsidRPr="00F52320">
        <w:rPr>
          <w:rFonts w:cs="Helvetica"/>
          <w:color w:val="1C1C1C"/>
          <w:szCs w:val="22"/>
        </w:rPr>
        <w:fldChar w:fldCharType="separate"/>
      </w:r>
      <w:r w:rsidR="002F657E">
        <w:rPr>
          <w:rFonts w:cs="Helvetica"/>
          <w:color w:val="1C1C1C"/>
          <w:szCs w:val="22"/>
        </w:rPr>
        <w:t>[9]</w:t>
      </w:r>
      <w:r w:rsidRPr="00F52320">
        <w:rPr>
          <w:rFonts w:cs="Helvetica"/>
          <w:color w:val="1C1C1C"/>
          <w:szCs w:val="22"/>
        </w:rPr>
        <w:fldChar w:fldCharType="end"/>
      </w:r>
      <w:r w:rsidR="000F6721">
        <w:rPr>
          <w:rFonts w:cs="Helvetica"/>
          <w:color w:val="1C1C1C"/>
          <w:szCs w:val="22"/>
        </w:rPr>
        <w:t xml:space="preserve"> and others </w:t>
      </w:r>
      <w:r w:rsidR="000F6721" w:rsidRPr="00F97CB5">
        <w:rPr>
          <w:rFonts w:cs="Times"/>
          <w:szCs w:val="17"/>
        </w:rPr>
        <w:fldChar w:fldCharType="begin"/>
      </w:r>
      <w:r w:rsidR="000F6721" w:rsidRPr="00F97CB5">
        <w:rPr>
          <w:rFonts w:cs="Times"/>
          <w:szCs w:val="17"/>
        </w:rPr>
        <w:instrText xml:space="preserve"> REF _Ref292887428 \r \h </w:instrText>
      </w:r>
      <w:r w:rsidR="000F6721" w:rsidRPr="00F97CB5">
        <w:rPr>
          <w:rFonts w:cs="Times"/>
          <w:szCs w:val="17"/>
        </w:rPr>
      </w:r>
      <w:r w:rsidR="000F6721" w:rsidRPr="00F97CB5">
        <w:rPr>
          <w:rFonts w:cs="Times"/>
          <w:szCs w:val="17"/>
        </w:rPr>
        <w:fldChar w:fldCharType="separate"/>
      </w:r>
      <w:r w:rsidR="002F657E">
        <w:rPr>
          <w:rFonts w:cs="Times"/>
          <w:szCs w:val="17"/>
        </w:rPr>
        <w:t>[45]</w:t>
      </w:r>
      <w:r w:rsidR="000F6721" w:rsidRPr="00F97CB5">
        <w:rPr>
          <w:rFonts w:cs="Times"/>
          <w:szCs w:val="17"/>
        </w:rPr>
        <w:fldChar w:fldCharType="end"/>
      </w:r>
      <w:r w:rsidR="000F6721" w:rsidRPr="00F52320">
        <w:rPr>
          <w:rFonts w:cs="Helvetica"/>
          <w:color w:val="1C1C1C"/>
          <w:szCs w:val="22"/>
        </w:rPr>
        <w:fldChar w:fldCharType="begin"/>
      </w:r>
      <w:r w:rsidR="000F6721" w:rsidRPr="00F52320">
        <w:rPr>
          <w:rFonts w:cs="Helvetica"/>
          <w:color w:val="1C1C1C"/>
          <w:szCs w:val="22"/>
        </w:rPr>
        <w:instrText xml:space="preserve"> REF _Ref278380787 \r \h </w:instrText>
      </w:r>
      <w:r w:rsidR="000F6721" w:rsidRPr="00F52320">
        <w:rPr>
          <w:rFonts w:cs="Helvetica"/>
          <w:color w:val="1C1C1C"/>
          <w:szCs w:val="22"/>
        </w:rPr>
      </w:r>
      <w:r w:rsidR="000F6721" w:rsidRPr="00F52320">
        <w:rPr>
          <w:rFonts w:cs="Helvetica"/>
          <w:color w:val="1C1C1C"/>
          <w:szCs w:val="22"/>
        </w:rPr>
        <w:fldChar w:fldCharType="separate"/>
      </w:r>
      <w:r w:rsidR="002F657E">
        <w:rPr>
          <w:rFonts w:cs="Helvetica"/>
          <w:color w:val="1C1C1C"/>
          <w:szCs w:val="22"/>
        </w:rPr>
        <w:t>[24]</w:t>
      </w:r>
      <w:r w:rsidR="000F6721" w:rsidRPr="00F52320">
        <w:rPr>
          <w:rFonts w:cs="Helvetica"/>
          <w:color w:val="1C1C1C"/>
          <w:szCs w:val="22"/>
        </w:rPr>
        <w:fldChar w:fldCharType="end"/>
      </w:r>
      <w:r w:rsidR="000F6721">
        <w:rPr>
          <w:rFonts w:cs="Times"/>
          <w:szCs w:val="17"/>
        </w:rPr>
        <w:t xml:space="preserve"> </w:t>
      </w:r>
      <w:r>
        <w:rPr>
          <w:rFonts w:cs="Times"/>
          <w:szCs w:val="17"/>
        </w:rPr>
        <w:t>suggest</w:t>
      </w:r>
      <w:r w:rsidR="00725B08">
        <w:rPr>
          <w:rFonts w:cs="Times"/>
          <w:szCs w:val="17"/>
        </w:rPr>
        <w:t xml:space="preserve"> </w:t>
      </w:r>
      <w:r>
        <w:rPr>
          <w:rFonts w:cs="Times"/>
          <w:szCs w:val="17"/>
        </w:rPr>
        <w:t>that</w:t>
      </w:r>
      <w:r w:rsidR="00725B08">
        <w:rPr>
          <w:rFonts w:cs="Times"/>
          <w:szCs w:val="17"/>
        </w:rPr>
        <w:t xml:space="preserve"> </w:t>
      </w:r>
      <w:r w:rsidR="00725B08" w:rsidRPr="008C0020">
        <w:rPr>
          <w:i/>
        </w:rPr>
        <w:t>flow</w:t>
      </w:r>
      <w:r w:rsidR="000410D4" w:rsidRPr="000D5646">
        <w:t>,</w:t>
      </w:r>
      <w:r w:rsidR="000D5646" w:rsidRPr="000D5646">
        <w:t xml:space="preserve"> </w:t>
      </w:r>
      <w:r>
        <w:t xml:space="preserve">a </w:t>
      </w:r>
      <w:r>
        <w:rPr>
          <w:rFonts w:cs="Helvetica"/>
          <w:color w:val="1C1C1C"/>
          <w:szCs w:val="22"/>
        </w:rPr>
        <w:t xml:space="preserve">pinnacle of </w:t>
      </w:r>
      <w:r w:rsidR="000D5646">
        <w:t xml:space="preserve">challenge-based immersion </w:t>
      </w:r>
      <w:r w:rsidR="000D5646" w:rsidRPr="000D5646">
        <w:rPr>
          <w:rFonts w:eastAsia="Times"/>
        </w:rPr>
        <w:t>achieved during an intrinsically rewarding activity</w:t>
      </w:r>
      <w:r w:rsidR="00257A07">
        <w:rPr>
          <w:rFonts w:eastAsia="Times"/>
        </w:rPr>
        <w:t xml:space="preserve">, </w:t>
      </w:r>
      <w:r w:rsidR="00725B08">
        <w:rPr>
          <w:rFonts w:cs="Times"/>
          <w:szCs w:val="17"/>
        </w:rPr>
        <w:t xml:space="preserve">is </w:t>
      </w:r>
      <w:r w:rsidR="000410D4">
        <w:rPr>
          <w:rFonts w:cs="Times"/>
          <w:szCs w:val="17"/>
        </w:rPr>
        <w:t>the key to</w:t>
      </w:r>
      <w:r w:rsidR="007C065D">
        <w:rPr>
          <w:rFonts w:cs="Times"/>
          <w:szCs w:val="17"/>
        </w:rPr>
        <w:t xml:space="preserve"> fun and play</w:t>
      </w:r>
      <w:r w:rsidR="000F6721">
        <w:rPr>
          <w:rFonts w:cs="Times"/>
          <w:szCs w:val="17"/>
        </w:rPr>
        <w:t xml:space="preserve"> </w:t>
      </w:r>
      <w:r w:rsidR="00257A07" w:rsidRPr="000D5646">
        <w:rPr>
          <w:rFonts w:eastAsia="Times"/>
        </w:rPr>
        <w:fldChar w:fldCharType="begin"/>
      </w:r>
      <w:r w:rsidR="00257A07" w:rsidRPr="000D5646">
        <w:rPr>
          <w:rFonts w:eastAsia="Times"/>
        </w:rPr>
        <w:instrText xml:space="preserve"> REF _Ref293239377 \r \h </w:instrText>
      </w:r>
      <w:r w:rsidR="00257A07" w:rsidRPr="000D5646">
        <w:rPr>
          <w:rFonts w:eastAsia="Times"/>
        </w:rPr>
      </w:r>
      <w:r w:rsidR="00257A07" w:rsidRPr="000D5646">
        <w:rPr>
          <w:rFonts w:eastAsia="Times"/>
        </w:rPr>
        <w:fldChar w:fldCharType="separate"/>
      </w:r>
      <w:r w:rsidR="002F657E">
        <w:rPr>
          <w:rFonts w:eastAsia="Times"/>
        </w:rPr>
        <w:t>[8]</w:t>
      </w:r>
      <w:r w:rsidR="00257A07" w:rsidRPr="000D5646">
        <w:rPr>
          <w:rFonts w:eastAsia="Times"/>
        </w:rPr>
        <w:fldChar w:fldCharType="end"/>
      </w:r>
      <w:r w:rsidR="007C065D">
        <w:rPr>
          <w:rFonts w:cs="Times"/>
          <w:szCs w:val="17"/>
        </w:rPr>
        <w:t xml:space="preserve">. </w:t>
      </w:r>
      <w:r w:rsidR="000F6721">
        <w:rPr>
          <w:rFonts w:cs="Times"/>
          <w:szCs w:val="17"/>
        </w:rPr>
        <w:t xml:space="preserve">The state of </w:t>
      </w:r>
      <w:r w:rsidR="000F6721">
        <w:t>flow</w:t>
      </w:r>
      <w:r w:rsidR="00A81366">
        <w:rPr>
          <w:rFonts w:cs="Helvetica"/>
          <w:i/>
          <w:color w:val="1C1C1C"/>
          <w:szCs w:val="22"/>
        </w:rPr>
        <w:t xml:space="preserve"> </w:t>
      </w:r>
      <w:r w:rsidR="000F6721">
        <w:rPr>
          <w:rFonts w:cs="Helvetica"/>
          <w:color w:val="1C1C1C"/>
          <w:szCs w:val="22"/>
        </w:rPr>
        <w:t>is</w:t>
      </w:r>
      <w:r w:rsidR="00A81366">
        <w:rPr>
          <w:rFonts w:cs="Helvetica"/>
          <w:color w:val="1C1C1C"/>
          <w:szCs w:val="22"/>
        </w:rPr>
        <w:t xml:space="preserve"> characterized by</w:t>
      </w:r>
      <w:r w:rsidR="00A81366">
        <w:rPr>
          <w:rFonts w:cs="Times"/>
          <w:szCs w:val="17"/>
        </w:rPr>
        <w:t xml:space="preserve"> energized focus, </w:t>
      </w:r>
      <w:r w:rsidR="00A81366" w:rsidRPr="0079022E">
        <w:rPr>
          <w:rFonts w:cs="Times"/>
          <w:szCs w:val="17"/>
        </w:rPr>
        <w:t>deep</w:t>
      </w:r>
      <w:r w:rsidR="00A81366" w:rsidRPr="002965E5">
        <w:rPr>
          <w:rFonts w:cs="Times"/>
          <w:b/>
          <w:szCs w:val="17"/>
        </w:rPr>
        <w:t xml:space="preserve"> </w:t>
      </w:r>
      <w:r w:rsidR="00A81366">
        <w:rPr>
          <w:rFonts w:cs="Times"/>
          <w:szCs w:val="17"/>
        </w:rPr>
        <w:t xml:space="preserve">involvement, </w:t>
      </w:r>
      <w:r w:rsidR="000F6721">
        <w:rPr>
          <w:rFonts w:cs="Times"/>
          <w:szCs w:val="17"/>
        </w:rPr>
        <w:t xml:space="preserve">and </w:t>
      </w:r>
      <w:r w:rsidR="00A81366" w:rsidRPr="00104F0C">
        <w:rPr>
          <w:rFonts w:cs="Times"/>
          <w:szCs w:val="17"/>
        </w:rPr>
        <w:t xml:space="preserve">autotelic </w:t>
      </w:r>
      <w:r w:rsidR="00142CE8" w:rsidRPr="00104F0C">
        <w:rPr>
          <w:rFonts w:cs="Times"/>
          <w:szCs w:val="17"/>
        </w:rPr>
        <w:t>motivation</w:t>
      </w:r>
      <w:r w:rsidR="000F6721" w:rsidRPr="00F52320">
        <w:rPr>
          <w:rFonts w:cs="Helvetica"/>
          <w:color w:val="1C1C1C"/>
          <w:szCs w:val="22"/>
        </w:rPr>
        <w:fldChar w:fldCharType="begin"/>
      </w:r>
      <w:r w:rsidR="000F6721" w:rsidRPr="00F52320">
        <w:rPr>
          <w:rFonts w:cs="Helvetica"/>
          <w:color w:val="1C1C1C"/>
          <w:szCs w:val="22"/>
        </w:rPr>
        <w:instrText xml:space="preserve"> REF _Ref286250959 \r \h </w:instrText>
      </w:r>
      <w:r w:rsidR="000F6721" w:rsidRPr="00F52320">
        <w:rPr>
          <w:rFonts w:cs="Helvetica"/>
          <w:color w:val="1C1C1C"/>
          <w:szCs w:val="22"/>
        </w:rPr>
      </w:r>
      <w:r w:rsidR="000F6721" w:rsidRPr="00F52320">
        <w:rPr>
          <w:rFonts w:cs="Helvetica"/>
          <w:color w:val="1C1C1C"/>
          <w:szCs w:val="22"/>
        </w:rPr>
        <w:fldChar w:fldCharType="separate"/>
      </w:r>
      <w:r w:rsidR="002F657E">
        <w:rPr>
          <w:rFonts w:cs="Helvetica"/>
          <w:color w:val="1C1C1C"/>
          <w:szCs w:val="22"/>
        </w:rPr>
        <w:t>[9]</w:t>
      </w:r>
      <w:r w:rsidR="000F6721" w:rsidRPr="00F52320">
        <w:rPr>
          <w:rFonts w:cs="Helvetica"/>
          <w:color w:val="1C1C1C"/>
          <w:szCs w:val="22"/>
        </w:rPr>
        <w:fldChar w:fldCharType="end"/>
      </w:r>
      <w:r w:rsidR="00620764">
        <w:rPr>
          <w:rFonts w:cs="Helvetica"/>
          <w:color w:val="1C1C1C"/>
          <w:szCs w:val="22"/>
        </w:rPr>
        <w:t>.</w:t>
      </w:r>
      <w:r w:rsidR="00F57116">
        <w:rPr>
          <w:rFonts w:cs="Helvetica"/>
          <w:color w:val="1C1C1C"/>
          <w:szCs w:val="22"/>
        </w:rPr>
        <w:t xml:space="preserve"> </w:t>
      </w:r>
      <w:r w:rsidR="007D67FC" w:rsidRPr="00DC1E06">
        <w:rPr>
          <w:rFonts w:cs="Times"/>
          <w:szCs w:val="17"/>
        </w:rPr>
        <w:t>Unlike immersion and presence, which some regard as pre-conditions to flow</w:t>
      </w:r>
      <w:r w:rsidR="000759C3">
        <w:rPr>
          <w:rFonts w:cs="Times"/>
          <w:szCs w:val="17"/>
        </w:rPr>
        <w:t xml:space="preserve"> </w:t>
      </w:r>
      <w:r w:rsidR="007D67FC" w:rsidRPr="00DC1E06">
        <w:rPr>
          <w:rFonts w:cs="Times"/>
          <w:szCs w:val="17"/>
        </w:rPr>
        <w:fldChar w:fldCharType="begin"/>
      </w:r>
      <w:r w:rsidR="007D67FC" w:rsidRPr="00DC1E06">
        <w:rPr>
          <w:rFonts w:cs="Times"/>
          <w:szCs w:val="17"/>
        </w:rPr>
        <w:instrText xml:space="preserve"> REF _Ref292943788 \r \h </w:instrText>
      </w:r>
      <w:r w:rsidR="007D67FC" w:rsidRPr="00DC1E06">
        <w:rPr>
          <w:rFonts w:cs="Times"/>
          <w:szCs w:val="17"/>
        </w:rPr>
      </w:r>
      <w:r w:rsidR="007D67FC" w:rsidRPr="00DC1E06">
        <w:rPr>
          <w:rFonts w:cs="Times"/>
          <w:szCs w:val="17"/>
        </w:rPr>
        <w:fldChar w:fldCharType="separate"/>
      </w:r>
      <w:r w:rsidR="002F657E">
        <w:rPr>
          <w:rFonts w:cs="Times"/>
          <w:szCs w:val="17"/>
        </w:rPr>
        <w:t>[30]</w:t>
      </w:r>
      <w:r w:rsidR="007D67FC" w:rsidRPr="00DC1E06">
        <w:rPr>
          <w:rFonts w:cs="Times"/>
          <w:szCs w:val="17"/>
        </w:rPr>
        <w:fldChar w:fldCharType="end"/>
      </w:r>
      <w:r w:rsidR="000759C3">
        <w:rPr>
          <w:rFonts w:cs="Times"/>
          <w:szCs w:val="17"/>
        </w:rPr>
        <w:t>,</w:t>
      </w:r>
      <w:r w:rsidR="007D67FC" w:rsidRPr="00DC1E06">
        <w:rPr>
          <w:rFonts w:cs="Times"/>
          <w:szCs w:val="17"/>
        </w:rPr>
        <w:t xml:space="preserve"> Boyle</w:t>
      </w:r>
      <w:r w:rsidR="007D67FC" w:rsidRPr="00103C2D">
        <w:rPr>
          <w:rFonts w:cs="Times"/>
          <w:szCs w:val="17"/>
        </w:rPr>
        <w:t xml:space="preserve"> </w:t>
      </w:r>
      <w:r w:rsidR="00100E6A">
        <w:rPr>
          <w:rFonts w:cs="Times"/>
          <w:szCs w:val="17"/>
        </w:rPr>
        <w:t xml:space="preserve">et al. </w:t>
      </w:r>
      <w:r w:rsidR="007D67FC" w:rsidRPr="00103C2D">
        <w:rPr>
          <w:rFonts w:cs="Times"/>
          <w:szCs w:val="17"/>
        </w:rPr>
        <w:fldChar w:fldCharType="begin"/>
      </w:r>
      <w:r w:rsidR="007D67FC" w:rsidRPr="00103C2D">
        <w:rPr>
          <w:rFonts w:cs="Times"/>
          <w:szCs w:val="17"/>
        </w:rPr>
        <w:instrText xml:space="preserve"> REF _Ref292886939 \r \h </w:instrText>
      </w:r>
      <w:r w:rsidR="007D67FC" w:rsidRPr="00103C2D">
        <w:rPr>
          <w:rFonts w:cs="Times"/>
          <w:szCs w:val="17"/>
        </w:rPr>
      </w:r>
      <w:r w:rsidR="007D67FC" w:rsidRPr="00103C2D">
        <w:rPr>
          <w:rFonts w:cs="Times"/>
          <w:szCs w:val="17"/>
        </w:rPr>
        <w:fldChar w:fldCharType="separate"/>
      </w:r>
      <w:r w:rsidR="002F657E">
        <w:rPr>
          <w:rFonts w:cs="Times"/>
          <w:szCs w:val="17"/>
        </w:rPr>
        <w:t>[6]</w:t>
      </w:r>
      <w:r w:rsidR="007D67FC" w:rsidRPr="00103C2D">
        <w:rPr>
          <w:rFonts w:cs="Times"/>
          <w:szCs w:val="17"/>
        </w:rPr>
        <w:fldChar w:fldCharType="end"/>
      </w:r>
      <w:r w:rsidR="007D67FC" w:rsidRPr="00103C2D">
        <w:rPr>
          <w:rFonts w:cs="Times"/>
          <w:szCs w:val="17"/>
        </w:rPr>
        <w:t xml:space="preserve"> emphasizes </w:t>
      </w:r>
      <w:r w:rsidR="00100E6A">
        <w:rPr>
          <w:rFonts w:cs="Times"/>
          <w:szCs w:val="17"/>
        </w:rPr>
        <w:t xml:space="preserve">flow’s </w:t>
      </w:r>
      <w:r w:rsidR="007D67FC" w:rsidRPr="00103C2D">
        <w:rPr>
          <w:rFonts w:cs="Times"/>
          <w:szCs w:val="17"/>
        </w:rPr>
        <w:t xml:space="preserve">strong focus on cognitive </w:t>
      </w:r>
      <w:r w:rsidR="00100E6A">
        <w:rPr>
          <w:rFonts w:cs="Times"/>
          <w:szCs w:val="17"/>
        </w:rPr>
        <w:t>tasks,</w:t>
      </w:r>
      <w:r w:rsidR="007D67FC" w:rsidRPr="00103C2D">
        <w:rPr>
          <w:rFonts w:cs="Times"/>
          <w:szCs w:val="17"/>
        </w:rPr>
        <w:t xml:space="preserve"> </w:t>
      </w:r>
      <w:r w:rsidR="00100E6A">
        <w:rPr>
          <w:rFonts w:cs="Times"/>
          <w:szCs w:val="17"/>
        </w:rPr>
        <w:t>particularly</w:t>
      </w:r>
      <w:r w:rsidR="007D67FC" w:rsidRPr="00103C2D">
        <w:rPr>
          <w:rFonts w:cs="Times"/>
          <w:szCs w:val="17"/>
        </w:rPr>
        <w:t xml:space="preserve"> challenge</w:t>
      </w:r>
      <w:r w:rsidR="00885F36">
        <w:rPr>
          <w:rFonts w:cs="Times"/>
          <w:szCs w:val="17"/>
        </w:rPr>
        <w:t>,</w:t>
      </w:r>
      <w:r w:rsidR="007D67FC" w:rsidRPr="00103C2D">
        <w:rPr>
          <w:rFonts w:cs="Times"/>
          <w:szCs w:val="17"/>
        </w:rPr>
        <w:t xml:space="preserve"> concentration, goals and feedback.</w:t>
      </w:r>
      <w:r w:rsidR="007D67FC">
        <w:rPr>
          <w:rFonts w:cs="Times"/>
          <w:szCs w:val="17"/>
        </w:rPr>
        <w:t xml:space="preserve"> </w:t>
      </w:r>
    </w:p>
    <w:p w14:paraId="044092DD" w14:textId="0A51C987" w:rsidR="007767B8" w:rsidRPr="00267879" w:rsidRDefault="00035202" w:rsidP="007767B8">
      <w:pPr>
        <w:widowControl w:val="0"/>
        <w:autoSpaceDE w:val="0"/>
        <w:autoSpaceDN w:val="0"/>
        <w:adjustRightInd w:val="0"/>
        <w:rPr>
          <w:noProof/>
        </w:rPr>
      </w:pPr>
      <w:r>
        <w:rPr>
          <w:rFonts w:cs="Times"/>
          <w:szCs w:val="17"/>
        </w:rPr>
        <w:t xml:space="preserve">Since flow is highly pleasurable, yields optimal performance, increases confidence, self-esteem and happiness </w:t>
      </w:r>
      <w:r>
        <w:rPr>
          <w:rFonts w:cs="Times"/>
          <w:szCs w:val="17"/>
        </w:rPr>
        <w:fldChar w:fldCharType="begin"/>
      </w:r>
      <w:r>
        <w:rPr>
          <w:rFonts w:cs="Times"/>
          <w:szCs w:val="17"/>
        </w:rPr>
        <w:instrText xml:space="preserve"> REF _Ref292910466 \r \h </w:instrText>
      </w:r>
      <w:r>
        <w:rPr>
          <w:rFonts w:cs="Times"/>
          <w:szCs w:val="17"/>
        </w:rPr>
      </w:r>
      <w:r>
        <w:rPr>
          <w:rFonts w:cs="Times"/>
          <w:szCs w:val="17"/>
        </w:rPr>
        <w:fldChar w:fldCharType="separate"/>
      </w:r>
      <w:r w:rsidR="002F657E">
        <w:rPr>
          <w:rFonts w:cs="Times"/>
          <w:szCs w:val="17"/>
        </w:rPr>
        <w:t>[13]</w:t>
      </w:r>
      <w:r>
        <w:rPr>
          <w:rFonts w:cs="Times"/>
          <w:szCs w:val="17"/>
        </w:rPr>
        <w:fldChar w:fldCharType="end"/>
      </w:r>
      <w:r>
        <w:rPr>
          <w:rFonts w:cs="Times"/>
          <w:szCs w:val="17"/>
        </w:rPr>
        <w:t xml:space="preserve">, flow experiences have been explored in many learning environments </w:t>
      </w:r>
      <w:r>
        <w:rPr>
          <w:rFonts w:cs="Times"/>
          <w:szCs w:val="17"/>
        </w:rPr>
        <w:fldChar w:fldCharType="begin"/>
      </w:r>
      <w:r>
        <w:rPr>
          <w:rFonts w:cs="Times"/>
          <w:szCs w:val="17"/>
        </w:rPr>
        <w:instrText xml:space="preserve"> REF _Ref292977879 \r \h </w:instrText>
      </w:r>
      <w:r>
        <w:rPr>
          <w:rFonts w:cs="Times"/>
          <w:szCs w:val="17"/>
        </w:rPr>
      </w:r>
      <w:r>
        <w:rPr>
          <w:rFonts w:cs="Times"/>
          <w:szCs w:val="17"/>
        </w:rPr>
        <w:fldChar w:fldCharType="separate"/>
      </w:r>
      <w:r w:rsidR="002F657E">
        <w:rPr>
          <w:rFonts w:cs="Times"/>
          <w:szCs w:val="17"/>
        </w:rPr>
        <w:t>[41]</w:t>
      </w:r>
      <w:r>
        <w:rPr>
          <w:rFonts w:cs="Times"/>
          <w:szCs w:val="17"/>
        </w:rPr>
        <w:fldChar w:fldCharType="end"/>
      </w:r>
      <w:r>
        <w:rPr>
          <w:rFonts w:cs="Times"/>
          <w:szCs w:val="17"/>
        </w:rPr>
        <w:t xml:space="preserve">. </w:t>
      </w:r>
      <w:r w:rsidR="00725B08">
        <w:rPr>
          <w:noProof/>
        </w:rPr>
        <w:t xml:space="preserve">Digital </w:t>
      </w:r>
      <w:r w:rsidR="00725B08" w:rsidRPr="00464359">
        <w:rPr>
          <w:noProof/>
        </w:rPr>
        <w:t>games</w:t>
      </w:r>
      <w:r w:rsidR="0057285A">
        <w:rPr>
          <w:noProof/>
        </w:rPr>
        <w:t xml:space="preserve">, </w:t>
      </w:r>
      <w:r w:rsidR="00100E6A">
        <w:rPr>
          <w:noProof/>
        </w:rPr>
        <w:t xml:space="preserve"> </w:t>
      </w:r>
      <w:r>
        <w:rPr>
          <w:noProof/>
        </w:rPr>
        <w:t>Lee and Hammer (2011) note</w:t>
      </w:r>
      <w:r w:rsidR="00100E6A">
        <w:rPr>
          <w:noProof/>
        </w:rPr>
        <w:t>,</w:t>
      </w:r>
      <w:r w:rsidR="00725B08" w:rsidRPr="00464359">
        <w:rPr>
          <w:noProof/>
        </w:rPr>
        <w:t xml:space="preserve"> create opportunities for flow because they link perceptions, cognitions and emotions with first-person actions</w:t>
      </w:r>
      <w:r w:rsidR="00032086" w:rsidRPr="00F52320">
        <w:rPr>
          <w:rFonts w:cs="Helvetica"/>
          <w:color w:val="1C1C1C"/>
          <w:szCs w:val="22"/>
        </w:rPr>
        <w:fldChar w:fldCharType="begin"/>
      </w:r>
      <w:r w:rsidR="00032086" w:rsidRPr="00F52320">
        <w:rPr>
          <w:rFonts w:cs="Helvetica"/>
          <w:color w:val="1C1C1C"/>
          <w:szCs w:val="22"/>
        </w:rPr>
        <w:instrText xml:space="preserve"> REF _Ref278380787 \r \h </w:instrText>
      </w:r>
      <w:r w:rsidR="00032086" w:rsidRPr="00F52320">
        <w:rPr>
          <w:rFonts w:cs="Helvetica"/>
          <w:color w:val="1C1C1C"/>
          <w:szCs w:val="22"/>
        </w:rPr>
      </w:r>
      <w:r w:rsidR="00032086" w:rsidRPr="00F52320">
        <w:rPr>
          <w:rFonts w:cs="Helvetica"/>
          <w:color w:val="1C1C1C"/>
          <w:szCs w:val="22"/>
        </w:rPr>
        <w:fldChar w:fldCharType="separate"/>
      </w:r>
      <w:r w:rsidR="002F657E">
        <w:rPr>
          <w:rFonts w:cs="Helvetica"/>
          <w:color w:val="1C1C1C"/>
          <w:szCs w:val="22"/>
        </w:rPr>
        <w:t>[24]</w:t>
      </w:r>
      <w:r w:rsidR="00032086" w:rsidRPr="00F52320">
        <w:rPr>
          <w:rFonts w:cs="Helvetica"/>
          <w:color w:val="1C1C1C"/>
          <w:szCs w:val="22"/>
        </w:rPr>
        <w:fldChar w:fldCharType="end"/>
      </w:r>
      <w:r>
        <w:rPr>
          <w:noProof/>
        </w:rPr>
        <w:t xml:space="preserve">. </w:t>
      </w:r>
    </w:p>
    <w:p w14:paraId="3EA78933" w14:textId="48F925A9" w:rsidR="00035202" w:rsidRPr="00035202" w:rsidRDefault="0059183E" w:rsidP="007767B8">
      <w:pPr>
        <w:pStyle w:val="Heading2"/>
        <w:rPr>
          <w:ins w:id="8" w:author="Alina Goldman" w:date="2015-09-20T05:26:00Z"/>
        </w:rPr>
      </w:pPr>
      <w:r>
        <w:t xml:space="preserve">Virtual </w:t>
      </w:r>
      <w:r w:rsidR="005C4ADD">
        <w:t>Training Environments</w:t>
      </w:r>
    </w:p>
    <w:p w14:paraId="13BB9E99" w14:textId="4D79134C" w:rsidR="00C2510A" w:rsidRDefault="00C2510A" w:rsidP="00497E3E">
      <w:r>
        <w:t xml:space="preserve">Virtual training environments have been explored as a way of encouraging learning. </w:t>
      </w:r>
      <w:r w:rsidR="00DF268F" w:rsidRPr="005A4E14">
        <w:t>Education research</w:t>
      </w:r>
      <w:r w:rsidR="00DF268F">
        <w:t xml:space="preserve"> has made attempts to</w:t>
      </w:r>
      <w:r w:rsidR="00214B4A">
        <w:t xml:space="preserve"> </w:t>
      </w:r>
      <w:r w:rsidR="00B94AB2">
        <w:t xml:space="preserve">change behavior </w:t>
      </w:r>
      <w:r w:rsidR="00214B4A">
        <w:t>through</w:t>
      </w:r>
      <w:r w:rsidR="00282244">
        <w:t xml:space="preserve"> </w:t>
      </w:r>
      <w:r w:rsidR="00497E3E">
        <w:t>serious</w:t>
      </w:r>
      <w:r w:rsidR="00B94AB2">
        <w:t xml:space="preserve"> games</w:t>
      </w:r>
      <w:r w:rsidR="00140485">
        <w:t xml:space="preserve"> </w:t>
      </w:r>
      <w:r w:rsidR="00471936">
        <w:fldChar w:fldCharType="begin"/>
      </w:r>
      <w:r w:rsidR="00471936">
        <w:instrText xml:space="preserve"> REF _Ref268431525 \r \h </w:instrText>
      </w:r>
      <w:r w:rsidR="00471936">
        <w:fldChar w:fldCharType="separate"/>
      </w:r>
      <w:r w:rsidR="002F657E">
        <w:t>[12]</w:t>
      </w:r>
      <w:r w:rsidR="00471936">
        <w:fldChar w:fldCharType="end"/>
      </w:r>
      <w:r w:rsidR="007B7ED0">
        <w:fldChar w:fldCharType="begin"/>
      </w:r>
      <w:r w:rsidR="007B7ED0">
        <w:instrText xml:space="preserve"> REF _Ref293486786 \r \h </w:instrText>
      </w:r>
      <w:r w:rsidR="007B7ED0">
        <w:fldChar w:fldCharType="separate"/>
      </w:r>
      <w:r w:rsidR="002F657E">
        <w:t>[42]</w:t>
      </w:r>
      <w:r w:rsidR="007B7ED0">
        <w:fldChar w:fldCharType="end"/>
      </w:r>
      <w:r w:rsidR="00282244">
        <w:t xml:space="preserve"> and</w:t>
      </w:r>
      <w:r w:rsidR="00F878B6">
        <w:t xml:space="preserve"> </w:t>
      </w:r>
      <w:proofErr w:type="spellStart"/>
      <w:r w:rsidR="00F878B6">
        <w:t>gamification</w:t>
      </w:r>
      <w:proofErr w:type="spellEnd"/>
      <w:r w:rsidR="00142E65">
        <w:fldChar w:fldCharType="begin"/>
      </w:r>
      <w:r w:rsidR="00142E65">
        <w:instrText xml:space="preserve"> REF _Ref267878406 \r \h </w:instrText>
      </w:r>
      <w:r w:rsidR="00142E65">
        <w:fldChar w:fldCharType="separate"/>
      </w:r>
      <w:r w:rsidR="002F657E">
        <w:t>[24]</w:t>
      </w:r>
      <w:r w:rsidR="00142E65">
        <w:fldChar w:fldCharType="end"/>
      </w:r>
      <w:r w:rsidR="00142E65">
        <w:t xml:space="preserve">, </w:t>
      </w:r>
      <w:r w:rsidR="006C389A">
        <w:t xml:space="preserve">however games that </w:t>
      </w:r>
      <w:r w:rsidR="005A209B">
        <w:t>do not</w:t>
      </w:r>
      <w:r w:rsidR="006C389A">
        <w:t xml:space="preserve"> </w:t>
      </w:r>
      <w:r w:rsidR="00C82FDD">
        <w:t>en</w:t>
      </w:r>
      <w:r w:rsidR="005A209B">
        <w:t>gage or immerse</w:t>
      </w:r>
      <w:r w:rsidR="006C389A">
        <w:t xml:space="preserve"> students are often unsuccessful</w:t>
      </w:r>
      <w:r w:rsidR="006C389A">
        <w:fldChar w:fldCharType="begin"/>
      </w:r>
      <w:r w:rsidR="006C389A">
        <w:instrText xml:space="preserve"> REF _Ref292698149 \r \h </w:instrText>
      </w:r>
      <w:r w:rsidR="006C389A">
        <w:fldChar w:fldCharType="separate"/>
      </w:r>
      <w:r w:rsidR="002F657E">
        <w:t>[16]</w:t>
      </w:r>
      <w:r w:rsidR="006C389A">
        <w:fldChar w:fldCharType="end"/>
      </w:r>
      <w:del w:id="9" w:author="Jenny Preece" w:date="2015-09-21T17:13:00Z">
        <w:r w:rsidR="006C389A" w:rsidDel="001D4A38">
          <w:delText>.</w:delText>
        </w:r>
      </w:del>
      <w:r w:rsidR="00774A13">
        <w:t xml:space="preserve"> </w:t>
      </w:r>
      <w:r w:rsidR="00324FBA">
        <w:fldChar w:fldCharType="begin"/>
      </w:r>
      <w:r w:rsidR="00324FBA">
        <w:instrText xml:space="preserve"> REF _Ref292952463 \r \h </w:instrText>
      </w:r>
      <w:r w:rsidR="00324FBA">
        <w:fldChar w:fldCharType="separate"/>
      </w:r>
      <w:r w:rsidR="002F657E">
        <w:t>[31]</w:t>
      </w:r>
      <w:r w:rsidR="00324FBA">
        <w:fldChar w:fldCharType="end"/>
      </w:r>
      <w:r w:rsidR="00C82FDD">
        <w:t xml:space="preserve">. </w:t>
      </w:r>
      <w:r w:rsidR="00497470">
        <w:t>V</w:t>
      </w:r>
      <w:r w:rsidR="003E4DDA">
        <w:t xml:space="preserve">irtual reality environments </w:t>
      </w:r>
      <w:r w:rsidR="00BA25E0">
        <w:t>elicit</w:t>
      </w:r>
      <w:r w:rsidR="00FA7F59">
        <w:t xml:space="preserve"> a sense of presence </w:t>
      </w:r>
      <w:r w:rsidR="00FA7F59" w:rsidRPr="00267879">
        <w:rPr>
          <w:b/>
        </w:rPr>
        <w:t>(ref)</w:t>
      </w:r>
      <w:r w:rsidR="00FA7F59">
        <w:t xml:space="preserve"> that may contribute to </w:t>
      </w:r>
      <w:r w:rsidR="00497470">
        <w:t>successfu</w:t>
      </w:r>
      <w:r w:rsidR="00FA7F59">
        <w:t>l</w:t>
      </w:r>
      <w:r w:rsidR="00497470">
        <w:t xml:space="preserve"> training</w:t>
      </w:r>
      <w:r w:rsidR="00FA7F59">
        <w:t xml:space="preserve"> environments</w:t>
      </w:r>
      <w:r w:rsidR="00E21CEA">
        <w:t xml:space="preserve">. </w:t>
      </w:r>
      <w:r w:rsidR="00C82FDD">
        <w:t>For instance,</w:t>
      </w:r>
      <w:r w:rsidR="00264CCE">
        <w:t xml:space="preserve"> Seymour et al. </w:t>
      </w:r>
      <w:r w:rsidR="00264CCE">
        <w:fldChar w:fldCharType="begin"/>
      </w:r>
      <w:r w:rsidR="00264CCE">
        <w:instrText xml:space="preserve"> REF _Ref292703608 \r \h </w:instrText>
      </w:r>
      <w:r w:rsidR="00264CCE">
        <w:fldChar w:fldCharType="separate"/>
      </w:r>
      <w:r w:rsidR="002F657E">
        <w:t>[39]</w:t>
      </w:r>
      <w:r w:rsidR="00264CCE">
        <w:fldChar w:fldCharType="end"/>
      </w:r>
      <w:r w:rsidR="00264CCE">
        <w:t xml:space="preserve"> found that VR simulations significantly improved surgery residents’ operating room performance, and </w:t>
      </w:r>
      <w:r w:rsidR="00B61778" w:rsidRPr="00497E3E">
        <w:t xml:space="preserve">immersive </w:t>
      </w:r>
      <w:r w:rsidR="006B4040" w:rsidRPr="00497E3E">
        <w:t>VR</w:t>
      </w:r>
      <w:r w:rsidR="00B61778" w:rsidRPr="00497E3E">
        <w:t xml:space="preserve"> </w:t>
      </w:r>
      <w:r w:rsidR="00C762EF" w:rsidRPr="00497E3E">
        <w:t>has</w:t>
      </w:r>
      <w:r w:rsidR="00B61778" w:rsidRPr="00497E3E">
        <w:t xml:space="preserve"> </w:t>
      </w:r>
      <w:r w:rsidR="00497E3E">
        <w:t xml:space="preserve">successfully treated </w:t>
      </w:r>
      <w:r w:rsidR="00B61778" w:rsidRPr="00497E3E">
        <w:t>claustrophobia</w:t>
      </w:r>
      <w:r w:rsidR="00C762EF" w:rsidRPr="00497E3E">
        <w:t xml:space="preserve"> and </w:t>
      </w:r>
      <w:bookmarkStart w:id="10" w:name="A-"/>
      <w:r w:rsidR="00497E3E">
        <w:rPr>
          <w:color w:val="000000"/>
          <w:shd w:val="clear" w:color="auto" w:fill="FFFFFF"/>
        </w:rPr>
        <w:t>a</w:t>
      </w:r>
      <w:r w:rsidR="00497E3E" w:rsidRPr="00497E3E">
        <w:rPr>
          <w:color w:val="000000"/>
          <w:shd w:val="clear" w:color="auto" w:fill="FFFFFF"/>
        </w:rPr>
        <w:t>crophobia</w:t>
      </w:r>
      <w:bookmarkEnd w:id="10"/>
      <w:r w:rsidR="00497E3E" w:rsidRPr="00497E3E">
        <w:rPr>
          <w:color w:val="000000"/>
          <w:shd w:val="clear" w:color="auto" w:fill="FFFFFF"/>
        </w:rPr>
        <w:t xml:space="preserve">, </w:t>
      </w:r>
      <w:r w:rsidR="00497E3E">
        <w:rPr>
          <w:color w:val="000000"/>
          <w:shd w:val="clear" w:color="auto" w:fill="FFFFFF"/>
        </w:rPr>
        <w:t xml:space="preserve">the </w:t>
      </w:r>
      <w:r w:rsidR="00C762EF">
        <w:t>fear of heights</w:t>
      </w:r>
      <w:r w:rsidR="00B61778">
        <w:t xml:space="preserve"> </w:t>
      </w:r>
      <w:r w:rsidR="00B61778">
        <w:fldChar w:fldCharType="begin"/>
      </w:r>
      <w:r w:rsidR="00B61778">
        <w:instrText xml:space="preserve"> REF _Ref292912293 \r \h </w:instrText>
      </w:r>
      <w:r w:rsidR="00B61778">
        <w:fldChar w:fldCharType="separate"/>
      </w:r>
      <w:r w:rsidR="002F657E">
        <w:t>[28]</w:t>
      </w:r>
      <w:r w:rsidR="00B61778">
        <w:fldChar w:fldCharType="end"/>
      </w:r>
      <w:r w:rsidR="001A2995">
        <w:t>.</w:t>
      </w:r>
    </w:p>
    <w:p w14:paraId="038FCF76" w14:textId="77777777" w:rsidR="00466F5E" w:rsidRDefault="00466F5E" w:rsidP="00466F5E">
      <w:pPr>
        <w:rPr>
          <w:b/>
          <w:sz w:val="19"/>
          <w:szCs w:val="19"/>
        </w:rPr>
      </w:pPr>
      <w:r>
        <w:rPr>
          <w:b/>
          <w:sz w:val="19"/>
          <w:szCs w:val="19"/>
        </w:rPr>
        <w:t>Designing Meaningful Interaction</w:t>
      </w:r>
    </w:p>
    <w:p w14:paraId="5E0ABE0E" w14:textId="6D55C733" w:rsidR="00466F5E" w:rsidRPr="00626131" w:rsidRDefault="00466F5E" w:rsidP="00626131">
      <w:r>
        <w:t xml:space="preserve">While virtual reality contributes to immersion, training design also heavily affects engagement. </w:t>
      </w:r>
      <w:proofErr w:type="spellStart"/>
      <w:r w:rsidRPr="0082662F">
        <w:t>Csikszentmihalyi</w:t>
      </w:r>
      <w:proofErr w:type="spellEnd"/>
      <w:r>
        <w:t xml:space="preserve"> suggests </w:t>
      </w:r>
      <w:r>
        <w:rPr>
          <w:rFonts w:cs="Helvetica"/>
          <w:color w:val="1C1C1C"/>
          <w:szCs w:val="22"/>
        </w:rPr>
        <w:t xml:space="preserve">that flow occurs when users are intrinsically motivated by challenging activities requiring user skill that have </w:t>
      </w:r>
      <w:del w:id="11" w:author="Jenny Preece" w:date="2015-09-21T17:14:00Z">
        <w:r w:rsidDel="001D4A38">
          <w:rPr>
            <w:rFonts w:cs="Helvetica"/>
            <w:color w:val="1C1C1C"/>
            <w:szCs w:val="22"/>
          </w:rPr>
          <w:delText xml:space="preserve">with </w:delText>
        </w:r>
      </w:del>
      <w:r>
        <w:rPr>
          <w:rFonts w:cs="Helvetica"/>
          <w:color w:val="1C1C1C"/>
          <w:szCs w:val="22"/>
        </w:rPr>
        <w:t>clear goals and unambiguous feedback</w:t>
      </w:r>
      <w:r w:rsidRPr="00F52320">
        <w:rPr>
          <w:rFonts w:cs="Helvetica"/>
          <w:color w:val="1C1C1C"/>
          <w:szCs w:val="22"/>
        </w:rPr>
        <w:fldChar w:fldCharType="begin"/>
      </w:r>
      <w:r w:rsidRPr="00F52320">
        <w:rPr>
          <w:rFonts w:cs="Helvetica"/>
          <w:color w:val="1C1C1C"/>
          <w:szCs w:val="22"/>
        </w:rPr>
        <w:instrText xml:space="preserve"> REF _Ref286250959 \r \h </w:instrText>
      </w:r>
      <w:r w:rsidRPr="00F52320">
        <w:rPr>
          <w:rFonts w:cs="Helvetica"/>
          <w:color w:val="1C1C1C"/>
          <w:szCs w:val="22"/>
        </w:rPr>
      </w:r>
      <w:r w:rsidRPr="00F52320">
        <w:rPr>
          <w:rFonts w:cs="Helvetica"/>
          <w:color w:val="1C1C1C"/>
          <w:szCs w:val="22"/>
        </w:rPr>
        <w:fldChar w:fldCharType="separate"/>
      </w:r>
      <w:r w:rsidR="002F657E">
        <w:rPr>
          <w:rFonts w:cs="Helvetica"/>
          <w:color w:val="1C1C1C"/>
          <w:szCs w:val="22"/>
        </w:rPr>
        <w:t>[9]</w:t>
      </w:r>
      <w:r w:rsidRPr="00F52320">
        <w:rPr>
          <w:rFonts w:cs="Helvetica"/>
          <w:color w:val="1C1C1C"/>
          <w:szCs w:val="22"/>
        </w:rPr>
        <w:fldChar w:fldCharType="end"/>
      </w:r>
      <w:r>
        <w:rPr>
          <w:rFonts w:cs="Helvetica"/>
          <w:color w:val="1C1C1C"/>
          <w:szCs w:val="22"/>
        </w:rPr>
        <w:t xml:space="preserve">. </w:t>
      </w:r>
      <w:r>
        <w:t xml:space="preserve">Of these principles, research demonstrates that challenge balanced with skill is crucial. </w:t>
      </w:r>
      <w:r w:rsidRPr="00DA5BE9">
        <w:rPr>
          <w:rFonts w:cs="Helvetica"/>
          <w:color w:val="1C1C1C"/>
          <w:szCs w:val="22"/>
        </w:rPr>
        <w:t>Chen</w:t>
      </w:r>
      <w:r>
        <w:rPr>
          <w:rFonts w:cs="Helvetica"/>
          <w:color w:val="1C1C1C"/>
          <w:szCs w:val="22"/>
        </w:rPr>
        <w:fldChar w:fldCharType="begin"/>
      </w:r>
      <w:r>
        <w:rPr>
          <w:rFonts w:cs="Helvetica"/>
          <w:color w:val="1C1C1C"/>
          <w:szCs w:val="22"/>
        </w:rPr>
        <w:instrText xml:space="preserve"> REF _Ref292893898 \r \h </w:instrText>
      </w:r>
      <w:r>
        <w:rPr>
          <w:rFonts w:cs="Helvetica"/>
          <w:color w:val="1C1C1C"/>
          <w:szCs w:val="22"/>
        </w:rPr>
      </w:r>
      <w:r>
        <w:rPr>
          <w:rFonts w:cs="Helvetica"/>
          <w:color w:val="1C1C1C"/>
          <w:szCs w:val="22"/>
        </w:rPr>
        <w:fldChar w:fldCharType="separate"/>
      </w:r>
      <w:r w:rsidR="002F657E">
        <w:rPr>
          <w:rFonts w:cs="Helvetica"/>
          <w:color w:val="1C1C1C"/>
          <w:szCs w:val="22"/>
        </w:rPr>
        <w:t>[10]</w:t>
      </w:r>
      <w:r>
        <w:rPr>
          <w:rFonts w:cs="Helvetica"/>
          <w:color w:val="1C1C1C"/>
          <w:szCs w:val="22"/>
        </w:rPr>
        <w:fldChar w:fldCharType="end"/>
      </w:r>
      <w:r w:rsidRPr="00DA5BE9">
        <w:rPr>
          <w:rFonts w:cs="Helvetica"/>
          <w:color w:val="1C1C1C"/>
          <w:szCs w:val="22"/>
        </w:rPr>
        <w:t xml:space="preserve"> </w:t>
      </w:r>
      <w:r>
        <w:rPr>
          <w:rFonts w:cs="Helvetica"/>
          <w:color w:val="1C1C1C"/>
          <w:szCs w:val="22"/>
        </w:rPr>
        <w:t xml:space="preserve">notes that players have individualized optimal intersections of skill and </w:t>
      </w:r>
      <w:r>
        <w:rPr>
          <w:rFonts w:cs="Helvetica"/>
          <w:color w:val="1C1C1C"/>
          <w:szCs w:val="22"/>
        </w:rPr>
        <w:lastRenderedPageBreak/>
        <w:t xml:space="preserve">ability, and that </w:t>
      </w:r>
      <w:r w:rsidRPr="00DA5BE9">
        <w:rPr>
          <w:rFonts w:cs="Helvetica"/>
          <w:color w:val="1C1C1C"/>
          <w:szCs w:val="22"/>
        </w:rPr>
        <w:t>adapting gameplay</w:t>
      </w:r>
      <w:r>
        <w:rPr>
          <w:rFonts w:cs="Helvetica"/>
          <w:color w:val="1C1C1C"/>
          <w:szCs w:val="22"/>
        </w:rPr>
        <w:t xml:space="preserve"> through built in choices </w:t>
      </w:r>
      <w:r w:rsidRPr="00626131">
        <w:rPr>
          <w:rFonts w:cs="Helvetica"/>
          <w:color w:val="1C1C1C"/>
          <w:szCs w:val="22"/>
        </w:rPr>
        <w:t>help transport players into flow.</w:t>
      </w:r>
      <w:r w:rsidR="00626131">
        <w:rPr>
          <w:rFonts w:cs="Helvetica"/>
          <w:color w:val="1C1C1C"/>
          <w:szCs w:val="22"/>
        </w:rPr>
        <w:t xml:space="preserve"> </w:t>
      </w:r>
      <w:r w:rsidRPr="00626131">
        <w:rPr>
          <w:rFonts w:cs="Times"/>
          <w:color w:val="000000" w:themeColor="text1"/>
          <w:szCs w:val="17"/>
        </w:rPr>
        <w:t xml:space="preserve">As well as being appropriately challenged, </w:t>
      </w:r>
      <w:r w:rsidRPr="00626131">
        <w:rPr>
          <w:color w:val="000000" w:themeColor="text1"/>
        </w:rPr>
        <w:t xml:space="preserve">McMahan </w:t>
      </w:r>
      <w:r w:rsidRPr="00626131">
        <w:rPr>
          <w:rFonts w:cs="Times"/>
          <w:color w:val="000000" w:themeColor="text1"/>
          <w:szCs w:val="17"/>
        </w:rPr>
        <w:fldChar w:fldCharType="begin"/>
      </w:r>
      <w:r w:rsidRPr="00626131">
        <w:rPr>
          <w:rFonts w:cs="Times"/>
          <w:color w:val="000000" w:themeColor="text1"/>
          <w:szCs w:val="17"/>
        </w:rPr>
        <w:instrText xml:space="preserve"> REF _Ref292912293 \r \h </w:instrText>
      </w:r>
      <w:r w:rsidRPr="00626131">
        <w:rPr>
          <w:rFonts w:cs="Times"/>
          <w:color w:val="000000" w:themeColor="text1"/>
          <w:szCs w:val="17"/>
        </w:rPr>
      </w:r>
      <w:r w:rsidRPr="00626131">
        <w:rPr>
          <w:rFonts w:cs="Times"/>
          <w:color w:val="000000" w:themeColor="text1"/>
          <w:szCs w:val="17"/>
        </w:rPr>
        <w:fldChar w:fldCharType="separate"/>
      </w:r>
      <w:r w:rsidR="002F657E">
        <w:rPr>
          <w:rFonts w:cs="Times"/>
          <w:color w:val="000000" w:themeColor="text1"/>
          <w:szCs w:val="17"/>
        </w:rPr>
        <w:t>[28]</w:t>
      </w:r>
      <w:r w:rsidRPr="00626131">
        <w:rPr>
          <w:rFonts w:cs="Times"/>
          <w:color w:val="000000" w:themeColor="text1"/>
          <w:szCs w:val="17"/>
        </w:rPr>
        <w:fldChar w:fldCharType="end"/>
      </w:r>
      <w:r w:rsidRPr="00626131">
        <w:rPr>
          <w:rFonts w:cs="Times"/>
          <w:color w:val="000000" w:themeColor="text1"/>
          <w:szCs w:val="17"/>
        </w:rPr>
        <w:t xml:space="preserve"> explains that players must have meaningful interactions that have non-trivial impact on the environment and clear goals. </w:t>
      </w:r>
      <w:proofErr w:type="spellStart"/>
      <w:r w:rsidRPr="00626131">
        <w:t>Ermi</w:t>
      </w:r>
      <w:proofErr w:type="spellEnd"/>
      <w:r w:rsidRPr="00626131">
        <w:t xml:space="preserve"> and Mayra</w:t>
      </w:r>
      <w:r w:rsidRPr="00626131">
        <w:fldChar w:fldCharType="begin"/>
      </w:r>
      <w:r w:rsidRPr="00626131">
        <w:instrText xml:space="preserve"> REF _Ref292910466 \r \h </w:instrText>
      </w:r>
      <w:r w:rsidRPr="00626131">
        <w:fldChar w:fldCharType="separate"/>
      </w:r>
      <w:r w:rsidR="002F657E">
        <w:t>[13]</w:t>
      </w:r>
      <w:r w:rsidRPr="00626131">
        <w:fldChar w:fldCharType="end"/>
      </w:r>
      <w:r w:rsidRPr="00626131">
        <w:t xml:space="preserve"> suggest that p</w:t>
      </w:r>
      <w:r w:rsidRPr="00626131">
        <w:rPr>
          <w:noProof/>
        </w:rPr>
        <w:t xml:space="preserve">layers seek games that elicit optimal emotional response patterns, and game designers </w:t>
      </w:r>
      <w:r w:rsidRPr="00626131">
        <w:rPr>
          <w:rFonts w:cs="Times"/>
          <w:szCs w:val="17"/>
        </w:rPr>
        <w:t>design these patterns into gameplay</w:t>
      </w:r>
      <w:r w:rsidRPr="00626131">
        <w:rPr>
          <w:noProof/>
        </w:rPr>
        <w:t xml:space="preserve"> use </w:t>
      </w:r>
      <w:r w:rsidRPr="00626131">
        <w:rPr>
          <w:rFonts w:cs="Times"/>
          <w:szCs w:val="17"/>
        </w:rPr>
        <w:t xml:space="preserve">goals, strategies with cost/benefit ratios, challenges and context-specific skills </w:t>
      </w:r>
      <w:r w:rsidRPr="00626131">
        <w:rPr>
          <w:rFonts w:cs="Times"/>
          <w:szCs w:val="17"/>
        </w:rPr>
        <w:fldChar w:fldCharType="begin"/>
      </w:r>
      <w:r w:rsidRPr="00626131">
        <w:rPr>
          <w:rFonts w:cs="Times"/>
          <w:szCs w:val="17"/>
        </w:rPr>
        <w:instrText xml:space="preserve"> REF _Ref292943494 \r \h </w:instrText>
      </w:r>
      <w:r w:rsidRPr="00626131">
        <w:rPr>
          <w:rFonts w:cs="Times"/>
          <w:szCs w:val="17"/>
        </w:rPr>
      </w:r>
      <w:r w:rsidRPr="00626131">
        <w:rPr>
          <w:rFonts w:cs="Times"/>
          <w:szCs w:val="17"/>
        </w:rPr>
        <w:fldChar w:fldCharType="separate"/>
      </w:r>
      <w:r w:rsidR="002F657E">
        <w:rPr>
          <w:rFonts w:cs="Times"/>
          <w:szCs w:val="17"/>
        </w:rPr>
        <w:t>[45]</w:t>
      </w:r>
      <w:r w:rsidRPr="00626131">
        <w:rPr>
          <w:rFonts w:cs="Times"/>
          <w:szCs w:val="17"/>
        </w:rPr>
        <w:fldChar w:fldCharType="end"/>
      </w:r>
      <w:r w:rsidRPr="00626131">
        <w:rPr>
          <w:rFonts w:cs="Times"/>
          <w:szCs w:val="17"/>
        </w:rPr>
        <w:t>.</w:t>
      </w:r>
    </w:p>
    <w:p w14:paraId="075C8610" w14:textId="32A07B55" w:rsidR="00466F5E" w:rsidRPr="00626131" w:rsidRDefault="00466F5E" w:rsidP="00466F5E">
      <w:pPr>
        <w:spacing w:after="240"/>
        <w:jc w:val="left"/>
        <w:rPr>
          <w:rFonts w:cs="Times"/>
          <w:color w:val="000000" w:themeColor="text1"/>
          <w:szCs w:val="17"/>
        </w:rPr>
      </w:pPr>
      <w:r w:rsidRPr="00626131">
        <w:rPr>
          <w:rFonts w:cs="Times"/>
          <w:szCs w:val="17"/>
        </w:rPr>
        <w:t xml:space="preserve">Consistency is also crucial to </w:t>
      </w:r>
      <w:commentRangeStart w:id="12"/>
      <w:r w:rsidRPr="00626131">
        <w:rPr>
          <w:rFonts w:cs="Times"/>
          <w:szCs w:val="17"/>
        </w:rPr>
        <w:t>autotelic experience</w:t>
      </w:r>
      <w:commentRangeEnd w:id="12"/>
      <w:r w:rsidR="00C72345">
        <w:rPr>
          <w:rStyle w:val="CommentReference"/>
        </w:rPr>
        <w:commentReference w:id="12"/>
      </w:r>
      <w:r w:rsidRPr="00626131">
        <w:rPr>
          <w:rFonts w:cs="Times"/>
          <w:szCs w:val="17"/>
        </w:rPr>
        <w:t>. A fundamental principle of Nielson’s usability heuristics</w:t>
      </w:r>
      <w:r w:rsidRPr="00626131">
        <w:rPr>
          <w:rFonts w:cs="Times"/>
          <w:szCs w:val="17"/>
        </w:rPr>
        <w:fldChar w:fldCharType="begin"/>
      </w:r>
      <w:r w:rsidRPr="00626131">
        <w:rPr>
          <w:rFonts w:cs="Times"/>
          <w:szCs w:val="17"/>
        </w:rPr>
        <w:instrText xml:space="preserve"> REF _Ref293561576 \r \h </w:instrText>
      </w:r>
      <w:r w:rsidRPr="00626131">
        <w:rPr>
          <w:rFonts w:cs="Times"/>
          <w:szCs w:val="17"/>
        </w:rPr>
      </w:r>
      <w:r w:rsidRPr="00626131">
        <w:rPr>
          <w:rFonts w:cs="Times"/>
          <w:szCs w:val="17"/>
        </w:rPr>
        <w:fldChar w:fldCharType="separate"/>
      </w:r>
      <w:r w:rsidR="002F657E">
        <w:rPr>
          <w:rFonts w:cs="Times"/>
          <w:szCs w:val="17"/>
        </w:rPr>
        <w:t>[32]</w:t>
      </w:r>
      <w:r w:rsidRPr="00626131">
        <w:rPr>
          <w:rFonts w:cs="Times"/>
          <w:szCs w:val="17"/>
        </w:rPr>
        <w:fldChar w:fldCharType="end"/>
      </w:r>
      <w:r w:rsidRPr="00626131">
        <w:rPr>
          <w:rFonts w:cs="Times"/>
          <w:szCs w:val="17"/>
        </w:rPr>
        <w:t xml:space="preserve">, </w:t>
      </w:r>
      <w:r w:rsidRPr="00626131">
        <w:t>McMahan</w:t>
      </w:r>
      <w:r w:rsidRPr="00626131">
        <w:rPr>
          <w:rFonts w:cs="Times"/>
          <w:color w:val="000000" w:themeColor="text1"/>
          <w:szCs w:val="17"/>
        </w:rPr>
        <w:fldChar w:fldCharType="begin"/>
      </w:r>
      <w:r w:rsidRPr="00626131">
        <w:rPr>
          <w:rFonts w:cs="Times"/>
          <w:color w:val="000000" w:themeColor="text1"/>
          <w:szCs w:val="17"/>
        </w:rPr>
        <w:instrText xml:space="preserve"> REF _Ref292912293 \r \h </w:instrText>
      </w:r>
      <w:r w:rsidRPr="00626131">
        <w:rPr>
          <w:rFonts w:cs="Times"/>
          <w:color w:val="000000" w:themeColor="text1"/>
          <w:szCs w:val="17"/>
        </w:rPr>
      </w:r>
      <w:r w:rsidRPr="00626131">
        <w:rPr>
          <w:rFonts w:cs="Times"/>
          <w:color w:val="000000" w:themeColor="text1"/>
          <w:szCs w:val="17"/>
        </w:rPr>
        <w:fldChar w:fldCharType="separate"/>
      </w:r>
      <w:r w:rsidR="002F657E">
        <w:rPr>
          <w:rFonts w:cs="Times"/>
          <w:color w:val="000000" w:themeColor="text1"/>
          <w:szCs w:val="17"/>
        </w:rPr>
        <w:t>[28]</w:t>
      </w:r>
      <w:r w:rsidRPr="00626131">
        <w:rPr>
          <w:rFonts w:cs="Times"/>
          <w:color w:val="000000" w:themeColor="text1"/>
          <w:szCs w:val="17"/>
        </w:rPr>
        <w:fldChar w:fldCharType="end"/>
      </w:r>
      <w:r w:rsidRPr="00626131">
        <w:rPr>
          <w:rFonts w:cs="Times"/>
          <w:color w:val="000000" w:themeColor="text1"/>
          <w:szCs w:val="17"/>
        </w:rPr>
        <w:t xml:space="preserve"> explains that game conventions must match the user experience and be consistent within the game world.  Interestingly, McMahan also argues that total photo and audio realism is not necessary for VR environments to create immersion.</w:t>
      </w:r>
    </w:p>
    <w:p w14:paraId="2FAD562E" w14:textId="1476C7EE" w:rsidR="00D648D4" w:rsidRPr="002934B5" w:rsidRDefault="00C82FDD" w:rsidP="00C82FDD">
      <w:pPr>
        <w:rPr>
          <w:rFonts w:ascii="Arial" w:hAnsi="Arial" w:cs="Arial"/>
          <w:b/>
          <w:sz w:val="18"/>
          <w:szCs w:val="18"/>
        </w:rPr>
      </w:pPr>
      <w:r w:rsidRPr="002934B5">
        <w:rPr>
          <w:rFonts w:ascii="Arial" w:hAnsi="Arial" w:cs="Arial"/>
          <w:b/>
          <w:sz w:val="18"/>
          <w:szCs w:val="18"/>
        </w:rPr>
        <w:t>D</w:t>
      </w:r>
      <w:r w:rsidR="00AC52A6" w:rsidRPr="002934B5">
        <w:rPr>
          <w:rFonts w:ascii="Arial" w:hAnsi="Arial" w:cs="Arial"/>
          <w:b/>
          <w:sz w:val="18"/>
          <w:szCs w:val="18"/>
        </w:rPr>
        <w:t xml:space="preserve">OES </w:t>
      </w:r>
      <w:r w:rsidR="00BA25E0" w:rsidRPr="002934B5">
        <w:rPr>
          <w:rFonts w:ascii="Arial" w:hAnsi="Arial" w:cs="Arial"/>
          <w:b/>
          <w:sz w:val="18"/>
          <w:szCs w:val="18"/>
        </w:rPr>
        <w:t xml:space="preserve">IMMERSIVE </w:t>
      </w:r>
      <w:r w:rsidR="00184C6E" w:rsidRPr="002934B5">
        <w:rPr>
          <w:rFonts w:ascii="Arial" w:hAnsi="Arial" w:cs="Arial"/>
          <w:b/>
          <w:sz w:val="18"/>
          <w:szCs w:val="18"/>
        </w:rPr>
        <w:t xml:space="preserve">LEARNING IN VIRTUAL REALITY LEAD TO </w:t>
      </w:r>
      <w:r w:rsidR="008574D5" w:rsidRPr="002934B5">
        <w:rPr>
          <w:rFonts w:ascii="Arial" w:hAnsi="Arial" w:cs="Arial"/>
          <w:b/>
          <w:sz w:val="18"/>
          <w:szCs w:val="18"/>
        </w:rPr>
        <w:t>MEANINGFUL WATER</w:t>
      </w:r>
      <w:r w:rsidR="00AC52A6" w:rsidRPr="002934B5">
        <w:rPr>
          <w:rFonts w:ascii="Arial" w:hAnsi="Arial" w:cs="Arial"/>
          <w:b/>
          <w:sz w:val="18"/>
          <w:szCs w:val="18"/>
        </w:rPr>
        <w:t xml:space="preserve"> QUALITY </w:t>
      </w:r>
      <w:r w:rsidR="008574D5" w:rsidRPr="002934B5">
        <w:rPr>
          <w:rFonts w:ascii="Arial" w:hAnsi="Arial" w:cs="Arial"/>
          <w:b/>
          <w:sz w:val="18"/>
          <w:szCs w:val="18"/>
        </w:rPr>
        <w:t xml:space="preserve">MONITORING </w:t>
      </w:r>
      <w:r w:rsidR="00307C23" w:rsidRPr="002934B5">
        <w:rPr>
          <w:rFonts w:ascii="Arial" w:hAnsi="Arial" w:cs="Arial"/>
          <w:b/>
          <w:sz w:val="18"/>
          <w:szCs w:val="18"/>
        </w:rPr>
        <w:t>TRAINING?</w:t>
      </w:r>
      <w:r w:rsidRPr="002934B5">
        <w:rPr>
          <w:rFonts w:ascii="Arial" w:hAnsi="Arial" w:cs="Arial"/>
          <w:b/>
          <w:sz w:val="18"/>
          <w:szCs w:val="18"/>
        </w:rPr>
        <w:t xml:space="preserve"> </w:t>
      </w:r>
    </w:p>
    <w:p w14:paraId="3EC803B7" w14:textId="7DCB47E9" w:rsidR="00AA7954" w:rsidRPr="00E064BF" w:rsidRDefault="00C82FDD" w:rsidP="00AA7954">
      <w:pPr>
        <w:rPr>
          <w:b/>
          <w:sz w:val="19"/>
          <w:szCs w:val="19"/>
        </w:rPr>
      </w:pPr>
      <w:r w:rsidRPr="00E77F02">
        <w:rPr>
          <w:szCs w:val="17"/>
        </w:rPr>
        <w:t>T</w:t>
      </w:r>
      <w:r w:rsidR="00EE1BF3">
        <w:rPr>
          <w:szCs w:val="17"/>
        </w:rPr>
        <w:t>he goal of this research is</w:t>
      </w:r>
      <w:r w:rsidR="008574D5">
        <w:rPr>
          <w:szCs w:val="17"/>
        </w:rPr>
        <w:t xml:space="preserve"> to explore</w:t>
      </w:r>
      <w:r w:rsidR="00DF0F28">
        <w:rPr>
          <w:szCs w:val="17"/>
        </w:rPr>
        <w:t xml:space="preserve"> whether </w:t>
      </w:r>
      <w:r w:rsidR="00F46454">
        <w:rPr>
          <w:szCs w:val="17"/>
        </w:rPr>
        <w:t>virtual reality</w:t>
      </w:r>
      <w:r w:rsidR="00B12A00">
        <w:rPr>
          <w:szCs w:val="17"/>
        </w:rPr>
        <w:t xml:space="preserve"> integrated into a virtual environment </w:t>
      </w:r>
      <w:r w:rsidR="0057285A" w:rsidRPr="001C492D">
        <w:rPr>
          <w:szCs w:val="17"/>
        </w:rPr>
        <w:t>produces</w:t>
      </w:r>
      <w:r w:rsidR="00296F84">
        <w:rPr>
          <w:szCs w:val="17"/>
        </w:rPr>
        <w:t xml:space="preserve"> </w:t>
      </w:r>
      <w:r w:rsidR="00B12A00">
        <w:rPr>
          <w:szCs w:val="17"/>
        </w:rPr>
        <w:t>meaningful</w:t>
      </w:r>
      <w:r w:rsidR="00BA25E0">
        <w:rPr>
          <w:szCs w:val="17"/>
        </w:rPr>
        <w:t xml:space="preserve"> </w:t>
      </w:r>
      <w:r w:rsidR="00AA7954">
        <w:rPr>
          <w:szCs w:val="17"/>
        </w:rPr>
        <w:t xml:space="preserve">and effective </w:t>
      </w:r>
      <w:r w:rsidR="00BA25E0">
        <w:rPr>
          <w:szCs w:val="17"/>
        </w:rPr>
        <w:t xml:space="preserve">water quality </w:t>
      </w:r>
      <w:r w:rsidR="00AA7954">
        <w:rPr>
          <w:szCs w:val="17"/>
        </w:rPr>
        <w:t>training</w:t>
      </w:r>
      <w:r w:rsidR="00C506BB">
        <w:rPr>
          <w:szCs w:val="17"/>
        </w:rPr>
        <w:t xml:space="preserve">. </w:t>
      </w:r>
      <w:commentRangeStart w:id="13"/>
      <w:r w:rsidR="0020103D">
        <w:t>The research also asks whether individual differences</w:t>
      </w:r>
      <w:r w:rsidR="008E569E">
        <w:t>,</w:t>
      </w:r>
      <w:r w:rsidR="0020103D">
        <w:t xml:space="preserve"> demographics, </w:t>
      </w:r>
      <w:r w:rsidR="009D6951">
        <w:t xml:space="preserve">self-efficacy, </w:t>
      </w:r>
      <w:r w:rsidR="0020103D">
        <w:t xml:space="preserve">experience with citizen science </w:t>
      </w:r>
      <w:r w:rsidR="008574D5">
        <w:t xml:space="preserve">and </w:t>
      </w:r>
      <w:r w:rsidR="0020103D">
        <w:t>video</w:t>
      </w:r>
      <w:r w:rsidR="008574D5">
        <w:t xml:space="preserve"> games,</w:t>
      </w:r>
      <w:commentRangeEnd w:id="13"/>
      <w:r w:rsidR="00C72345">
        <w:rPr>
          <w:rStyle w:val="CommentReference"/>
        </w:rPr>
        <w:commentReference w:id="13"/>
      </w:r>
      <w:r w:rsidR="008574D5">
        <w:t xml:space="preserve"> </w:t>
      </w:r>
      <w:r w:rsidR="008E569E">
        <w:t xml:space="preserve">also contribute to </w:t>
      </w:r>
      <w:r w:rsidR="00E064BF">
        <w:t>engagement, immersion and</w:t>
      </w:r>
      <w:r w:rsidR="008574D5">
        <w:t xml:space="preserve"> </w:t>
      </w:r>
      <w:r w:rsidR="00B12A00" w:rsidRPr="008574D5">
        <w:t xml:space="preserve">learning </w:t>
      </w:r>
      <w:r w:rsidR="008574D5" w:rsidRPr="008574D5">
        <w:t>participants</w:t>
      </w:r>
      <w:r w:rsidR="008E569E" w:rsidRPr="008574D5">
        <w:t xml:space="preserve"> experience during training.</w:t>
      </w:r>
      <w:r w:rsidR="008E569E">
        <w:t xml:space="preserve"> </w:t>
      </w:r>
    </w:p>
    <w:p w14:paraId="2C5B7EB7" w14:textId="53EC439E" w:rsidR="00AA7954" w:rsidRPr="005E5464" w:rsidRDefault="00AA7954" w:rsidP="00AA7954">
      <w:pPr>
        <w:rPr>
          <w:rFonts w:ascii="Arial" w:hAnsi="Arial" w:cs="Arial"/>
          <w:b/>
          <w:color w:val="151515"/>
          <w:sz w:val="18"/>
          <w:szCs w:val="18"/>
          <w:shd w:val="clear" w:color="auto" w:fill="FFFFFF"/>
        </w:rPr>
      </w:pPr>
      <w:r>
        <w:rPr>
          <w:rFonts w:ascii="Arial" w:hAnsi="Arial" w:cs="Arial"/>
          <w:b/>
          <w:color w:val="151515"/>
          <w:sz w:val="18"/>
          <w:szCs w:val="18"/>
          <w:shd w:val="clear" w:color="auto" w:fill="FFFFFF"/>
        </w:rPr>
        <w:t>Exploratory Questions</w:t>
      </w:r>
    </w:p>
    <w:p w14:paraId="082428C7" w14:textId="4C707FE4" w:rsidR="00C82FDD" w:rsidRPr="00AA7954" w:rsidRDefault="006B4040" w:rsidP="00AA7954">
      <w:pPr>
        <w:tabs>
          <w:tab w:val="left" w:pos="810"/>
        </w:tabs>
        <w:rPr>
          <w:i/>
        </w:rPr>
      </w:pPr>
      <w:r w:rsidRPr="00AA7954">
        <w:rPr>
          <w:i/>
        </w:rPr>
        <w:t xml:space="preserve">Does </w:t>
      </w:r>
      <w:r w:rsidR="0062101B" w:rsidRPr="00AA7954">
        <w:rPr>
          <w:i/>
        </w:rPr>
        <w:t xml:space="preserve">the </w:t>
      </w:r>
      <w:r w:rsidR="00AA7954">
        <w:rPr>
          <w:i/>
        </w:rPr>
        <w:t>training environment integrated with virtual reality</w:t>
      </w:r>
      <w:r w:rsidR="008574D5" w:rsidRPr="00AA7954">
        <w:rPr>
          <w:i/>
        </w:rPr>
        <w:t xml:space="preserve"> </w:t>
      </w:r>
      <w:r w:rsidR="00AA7954">
        <w:rPr>
          <w:i/>
        </w:rPr>
        <w:t>immerse participants and create effective training?</w:t>
      </w:r>
    </w:p>
    <w:p w14:paraId="66F2D333" w14:textId="1918211D" w:rsidR="00E064BF" w:rsidRPr="00AA7954" w:rsidRDefault="008F474D" w:rsidP="00AA7954">
      <w:pPr>
        <w:tabs>
          <w:tab w:val="left" w:pos="810"/>
        </w:tabs>
        <w:rPr>
          <w:i/>
        </w:rPr>
      </w:pPr>
      <w:commentRangeStart w:id="14"/>
      <w:r w:rsidRPr="00AA7954">
        <w:rPr>
          <w:i/>
        </w:rPr>
        <w:t>Do individual differences contribu</w:t>
      </w:r>
      <w:r w:rsidR="00224211" w:rsidRPr="00AA7954">
        <w:rPr>
          <w:i/>
        </w:rPr>
        <w:t xml:space="preserve">te to </w:t>
      </w:r>
      <w:r w:rsidR="008574D5" w:rsidRPr="00AA7954">
        <w:rPr>
          <w:i/>
        </w:rPr>
        <w:t>immersion and training outcomes</w:t>
      </w:r>
      <w:r w:rsidRPr="00AA7954">
        <w:rPr>
          <w:i/>
        </w:rPr>
        <w:t>?</w:t>
      </w:r>
      <w:commentRangeEnd w:id="14"/>
      <w:r w:rsidR="00C72345">
        <w:rPr>
          <w:rStyle w:val="CommentReference"/>
        </w:rPr>
        <w:commentReference w:id="14"/>
      </w:r>
    </w:p>
    <w:p w14:paraId="56A2F11C" w14:textId="77777777" w:rsidR="00C82FDD" w:rsidRDefault="00C82FDD" w:rsidP="00C82FDD">
      <w:pPr>
        <w:pStyle w:val="Heading1"/>
      </w:pPr>
      <w:r>
        <w:t>Water Quality Monitoring Training</w:t>
      </w:r>
    </w:p>
    <w:p w14:paraId="233057FF" w14:textId="59DFC039" w:rsidR="00C82FDD" w:rsidRDefault="00C82FDD" w:rsidP="00C82FDD">
      <w:pPr>
        <w:contextualSpacing/>
        <w:rPr>
          <w:rFonts w:cs="Lucida Sans Unicode"/>
          <w:b/>
          <w:color w:val="151515"/>
          <w:szCs w:val="17"/>
          <w:shd w:val="clear" w:color="auto" w:fill="FFFFFF"/>
        </w:rPr>
      </w:pPr>
      <w:r>
        <w:rPr>
          <w:noProof/>
        </w:rPr>
        <w:t>Immersive training is particularly</w:t>
      </w:r>
      <w:r>
        <w:t xml:space="preserve"> well suited for </w:t>
      </w:r>
      <w:commentRangeStart w:id="15"/>
      <w:r>
        <w:t xml:space="preserve">investigative research </w:t>
      </w:r>
      <w:commentRangeEnd w:id="15"/>
      <w:r w:rsidR="003F0075">
        <w:rPr>
          <w:rStyle w:val="CommentReference"/>
        </w:rPr>
        <w:commentReference w:id="15"/>
      </w:r>
      <w:r>
        <w:t>projects that collect data from the physical environme</w:t>
      </w:r>
      <w:r w:rsidR="00BD7504">
        <w:t xml:space="preserve">nt. The focus of this research is </w:t>
      </w:r>
      <w:r>
        <w:t xml:space="preserve">on stream water quality monitoring, </w:t>
      </w:r>
      <w:r w:rsidRPr="00C41486">
        <w:rPr>
          <w:szCs w:val="17"/>
        </w:rPr>
        <w:t xml:space="preserve">a practice of </w:t>
      </w:r>
      <w:r w:rsidRPr="00C41486">
        <w:rPr>
          <w:rFonts w:cs="Lucida Sans Unicode"/>
          <w:color w:val="151515"/>
          <w:szCs w:val="17"/>
          <w:shd w:val="clear" w:color="auto" w:fill="FFFFFF"/>
        </w:rPr>
        <w:t xml:space="preserve">sampling and analyzing </w:t>
      </w:r>
      <w:r>
        <w:rPr>
          <w:rFonts w:cs="Lucida Sans Unicode"/>
          <w:color w:val="151515"/>
          <w:szCs w:val="17"/>
          <w:shd w:val="clear" w:color="auto" w:fill="FFFFFF"/>
        </w:rPr>
        <w:t xml:space="preserve">stream conditions and </w:t>
      </w:r>
      <w:r w:rsidRPr="00C41486">
        <w:rPr>
          <w:rFonts w:cs="Lucida Sans Unicode"/>
          <w:color w:val="151515"/>
          <w:szCs w:val="17"/>
          <w:shd w:val="clear" w:color="auto" w:fill="FFFFFF"/>
        </w:rPr>
        <w:t>water constituents</w:t>
      </w:r>
      <w:r w:rsidR="00D535F6">
        <w:rPr>
          <w:rFonts w:cs="Lucida Sans Unicode"/>
          <w:color w:val="151515"/>
          <w:szCs w:val="17"/>
          <w:shd w:val="clear" w:color="auto" w:fill="FFFFFF"/>
        </w:rPr>
        <w:fldChar w:fldCharType="begin"/>
      </w:r>
      <w:r w:rsidR="00D535F6">
        <w:rPr>
          <w:rFonts w:cs="Lucida Sans Unicode"/>
          <w:color w:val="151515"/>
          <w:szCs w:val="17"/>
          <w:shd w:val="clear" w:color="auto" w:fill="FFFFFF"/>
        </w:rPr>
        <w:instrText xml:space="preserve"> REF _Ref292436527 \r \h </w:instrText>
      </w:r>
      <w:r w:rsidR="00D535F6">
        <w:rPr>
          <w:rFonts w:cs="Lucida Sans Unicode"/>
          <w:color w:val="151515"/>
          <w:szCs w:val="17"/>
          <w:shd w:val="clear" w:color="auto" w:fill="FFFFFF"/>
        </w:rPr>
      </w:r>
      <w:r w:rsidR="00D535F6">
        <w:rPr>
          <w:rFonts w:cs="Lucida Sans Unicode"/>
          <w:color w:val="151515"/>
          <w:szCs w:val="17"/>
          <w:shd w:val="clear" w:color="auto" w:fill="FFFFFF"/>
        </w:rPr>
        <w:fldChar w:fldCharType="separate"/>
      </w:r>
      <w:r w:rsidR="002F657E">
        <w:rPr>
          <w:rFonts w:cs="Lucida Sans Unicode"/>
          <w:color w:val="151515"/>
          <w:szCs w:val="17"/>
          <w:shd w:val="clear" w:color="auto" w:fill="FFFFFF"/>
        </w:rPr>
        <w:t>[46]</w:t>
      </w:r>
      <w:r w:rsidR="00D535F6">
        <w:rPr>
          <w:rFonts w:cs="Lucida Sans Unicode"/>
          <w:color w:val="151515"/>
          <w:szCs w:val="17"/>
          <w:shd w:val="clear" w:color="auto" w:fill="FFFFFF"/>
        </w:rPr>
        <w:fldChar w:fldCharType="end"/>
      </w:r>
      <w:r w:rsidR="00D535F6">
        <w:rPr>
          <w:rFonts w:cs="Lucida Sans Unicode"/>
          <w:color w:val="151515"/>
          <w:szCs w:val="17"/>
          <w:shd w:val="clear" w:color="auto" w:fill="FFFFFF"/>
        </w:rPr>
        <w:t xml:space="preserve">. </w:t>
      </w:r>
      <w:r w:rsidRPr="008E59DC">
        <w:rPr>
          <w:rFonts w:cs="Lucida Sans Unicode"/>
          <w:color w:val="151515"/>
          <w:szCs w:val="17"/>
          <w:shd w:val="clear" w:color="auto" w:fill="FFFFFF"/>
        </w:rPr>
        <w:t xml:space="preserve">The research draws on stream monitoring exposure and training with the </w:t>
      </w:r>
      <w:commentRangeStart w:id="16"/>
      <w:r w:rsidRPr="008E59DC">
        <w:rPr>
          <w:rFonts w:cs="Lucida Sans Unicode"/>
          <w:color w:val="151515"/>
          <w:szCs w:val="17"/>
          <w:shd w:val="clear" w:color="auto" w:fill="FFFFFF"/>
        </w:rPr>
        <w:t xml:space="preserve">Audubon Naturalist Society </w:t>
      </w:r>
      <w:r w:rsidR="008E59DC" w:rsidRPr="008E59DC">
        <w:rPr>
          <w:rFonts w:cs="Lucida Sans Unicode"/>
          <w:color w:val="151515"/>
          <w:szCs w:val="17"/>
          <w:shd w:val="clear" w:color="auto" w:fill="FFFFFF"/>
        </w:rPr>
        <w:t>to add</w:t>
      </w:r>
      <w:r w:rsidR="00EE34C8">
        <w:rPr>
          <w:rFonts w:cs="Lucida Sans Unicode"/>
          <w:color w:val="151515"/>
          <w:szCs w:val="17"/>
          <w:shd w:val="clear" w:color="auto" w:fill="FFFFFF"/>
        </w:rPr>
        <w:t xml:space="preserve">ress the need for </w:t>
      </w:r>
      <w:r w:rsidR="00EE482A">
        <w:rPr>
          <w:rFonts w:cs="Lucida Sans Unicode"/>
          <w:color w:val="151515"/>
          <w:szCs w:val="17"/>
          <w:shd w:val="clear" w:color="auto" w:fill="FFFFFF"/>
        </w:rPr>
        <w:t>immersive</w:t>
      </w:r>
      <w:r w:rsidR="00EE34C8">
        <w:rPr>
          <w:rFonts w:cs="Lucida Sans Unicode"/>
          <w:color w:val="151515"/>
          <w:szCs w:val="17"/>
          <w:shd w:val="clear" w:color="auto" w:fill="FFFFFF"/>
        </w:rPr>
        <w:t xml:space="preserve"> </w:t>
      </w:r>
      <w:r w:rsidR="008E59DC" w:rsidRPr="008E59DC">
        <w:rPr>
          <w:rFonts w:cs="Lucida Sans Unicode"/>
          <w:color w:val="151515"/>
          <w:szCs w:val="17"/>
          <w:shd w:val="clear" w:color="auto" w:fill="FFFFFF"/>
        </w:rPr>
        <w:t>stream monitoring training.</w:t>
      </w:r>
      <w:r w:rsidR="008E59DC">
        <w:rPr>
          <w:rFonts w:cs="Lucida Sans Unicode"/>
          <w:b/>
          <w:color w:val="151515"/>
          <w:szCs w:val="17"/>
          <w:shd w:val="clear" w:color="auto" w:fill="FFFFFF"/>
        </w:rPr>
        <w:t xml:space="preserve"> </w:t>
      </w:r>
      <w:commentRangeEnd w:id="16"/>
      <w:r w:rsidR="003F0075">
        <w:rPr>
          <w:rStyle w:val="CommentReference"/>
        </w:rPr>
        <w:commentReference w:id="16"/>
      </w:r>
    </w:p>
    <w:p w14:paraId="5C579F04" w14:textId="77777777" w:rsidR="008C06E6" w:rsidRDefault="008C06E6" w:rsidP="00C82FDD">
      <w:pPr>
        <w:contextualSpacing/>
      </w:pPr>
    </w:p>
    <w:p w14:paraId="76750390" w14:textId="77777777" w:rsidR="00BA66AD" w:rsidRDefault="00C82FDD" w:rsidP="00C82FDD">
      <w:pPr>
        <w:rPr>
          <w:rFonts w:ascii="Arial" w:hAnsi="Arial" w:cs="Arial"/>
          <w:b/>
          <w:color w:val="151515"/>
          <w:sz w:val="18"/>
          <w:szCs w:val="18"/>
          <w:shd w:val="clear" w:color="auto" w:fill="FFFFFF"/>
        </w:rPr>
      </w:pPr>
      <w:r w:rsidRPr="005E5464">
        <w:rPr>
          <w:rFonts w:ascii="Arial" w:hAnsi="Arial" w:cs="Arial"/>
          <w:b/>
          <w:color w:val="151515"/>
          <w:sz w:val="18"/>
          <w:szCs w:val="18"/>
          <w:shd w:val="clear" w:color="auto" w:fill="FFFFFF"/>
        </w:rPr>
        <w:t>Audubon Naturalist Society</w:t>
      </w:r>
    </w:p>
    <w:p w14:paraId="4A3884A2" w14:textId="0216A7B3" w:rsidR="00C82FDD" w:rsidRPr="00BA66AD" w:rsidRDefault="00C82FDD" w:rsidP="00C82FDD">
      <w:pPr>
        <w:rPr>
          <w:rFonts w:ascii="Arial" w:hAnsi="Arial" w:cs="Arial"/>
          <w:b/>
          <w:color w:val="151515"/>
          <w:sz w:val="18"/>
          <w:szCs w:val="18"/>
          <w:shd w:val="clear" w:color="auto" w:fill="FFFFFF"/>
        </w:rPr>
      </w:pPr>
      <w:r w:rsidRPr="009B29BF">
        <w:rPr>
          <w:b/>
          <w:i/>
          <w:szCs w:val="17"/>
        </w:rPr>
        <w:t>Mission</w:t>
      </w:r>
      <w:r>
        <w:rPr>
          <w:b/>
          <w:i/>
          <w:szCs w:val="17"/>
        </w:rPr>
        <w:t xml:space="preserve"> </w:t>
      </w:r>
      <w:r>
        <w:rPr>
          <w:szCs w:val="17"/>
        </w:rPr>
        <w:t>The Audubon Naturalist Society (ANS) monitors and reports on the balance between development and environmental protection, and advocates for land use that protects regional watersheds. Water quality m</w:t>
      </w:r>
      <w:r w:rsidRPr="009C7465">
        <w:rPr>
          <w:szCs w:val="17"/>
        </w:rPr>
        <w:t xml:space="preserve">onitoring focuses on assessing habitat and collecting and identifying </w:t>
      </w:r>
      <w:r w:rsidRPr="009C7465">
        <w:rPr>
          <w:rFonts w:cs="Cambria"/>
          <w:szCs w:val="17"/>
        </w:rPr>
        <w:t xml:space="preserve">benthic </w:t>
      </w:r>
      <w:proofErr w:type="spellStart"/>
      <w:r w:rsidRPr="009C7465">
        <w:rPr>
          <w:rFonts w:cs="Cambria"/>
          <w:szCs w:val="17"/>
        </w:rPr>
        <w:t>macroinvertebrates</w:t>
      </w:r>
      <w:proofErr w:type="spellEnd"/>
      <w:r>
        <w:rPr>
          <w:rFonts w:cs="Cambria"/>
          <w:szCs w:val="17"/>
        </w:rPr>
        <w:t xml:space="preserve"> </w:t>
      </w:r>
      <w:r>
        <w:rPr>
          <w:szCs w:val="17"/>
        </w:rPr>
        <w:t>(e.g. snails, crayfish, aquatic worms)</w:t>
      </w:r>
      <w:r w:rsidRPr="009C7465">
        <w:rPr>
          <w:rFonts w:cs="Cambria"/>
          <w:szCs w:val="17"/>
        </w:rPr>
        <w:t>,</w:t>
      </w:r>
      <w:r>
        <w:rPr>
          <w:rFonts w:cs="Cambria"/>
          <w:szCs w:val="17"/>
        </w:rPr>
        <w:t xml:space="preserve"> </w:t>
      </w:r>
      <w:r w:rsidRPr="009C7465">
        <w:rPr>
          <w:rFonts w:cs="Cambria"/>
          <w:szCs w:val="17"/>
        </w:rPr>
        <w:t>which exhibit a wide range of sensitivity to stream impacts and pollutants</w:t>
      </w:r>
      <w:r>
        <w:rPr>
          <w:rFonts w:cs="Cambria"/>
          <w:szCs w:val="17"/>
        </w:rPr>
        <w:t xml:space="preserve">, </w:t>
      </w:r>
      <w:r w:rsidR="00BD7504">
        <w:rPr>
          <w:rFonts w:cs="Cambria"/>
          <w:szCs w:val="17"/>
        </w:rPr>
        <w:t xml:space="preserve">and </w:t>
      </w:r>
      <w:r>
        <w:rPr>
          <w:rFonts w:cs="Cambria"/>
          <w:szCs w:val="17"/>
        </w:rPr>
        <w:t xml:space="preserve">are used as </w:t>
      </w:r>
      <w:proofErr w:type="spellStart"/>
      <w:r>
        <w:rPr>
          <w:rFonts w:cs="Cambria"/>
          <w:szCs w:val="17"/>
        </w:rPr>
        <w:t>bioindicators</w:t>
      </w:r>
      <w:proofErr w:type="spellEnd"/>
      <w:r>
        <w:rPr>
          <w:rFonts w:cs="Cambria"/>
          <w:szCs w:val="17"/>
        </w:rPr>
        <w:t xml:space="preserve"> of aquatic environmental stress </w:t>
      </w:r>
      <w:r>
        <w:rPr>
          <w:szCs w:val="17"/>
        </w:rPr>
        <w:fldChar w:fldCharType="begin"/>
      </w:r>
      <w:r>
        <w:rPr>
          <w:szCs w:val="17"/>
        </w:rPr>
        <w:instrText xml:space="preserve"> REF _Ref292439815 \r \h </w:instrText>
      </w:r>
      <w:r>
        <w:rPr>
          <w:szCs w:val="17"/>
        </w:rPr>
      </w:r>
      <w:r>
        <w:rPr>
          <w:szCs w:val="17"/>
        </w:rPr>
        <w:fldChar w:fldCharType="separate"/>
      </w:r>
      <w:r w:rsidR="002F657E">
        <w:rPr>
          <w:szCs w:val="17"/>
        </w:rPr>
        <w:t>[2]</w:t>
      </w:r>
      <w:r>
        <w:rPr>
          <w:szCs w:val="17"/>
        </w:rPr>
        <w:fldChar w:fldCharType="end"/>
      </w:r>
      <w:r>
        <w:rPr>
          <w:szCs w:val="17"/>
        </w:rPr>
        <w:t xml:space="preserve">. </w:t>
      </w:r>
    </w:p>
    <w:p w14:paraId="743DB2BB" w14:textId="5AB1D754" w:rsidR="00C82FDD" w:rsidRDefault="005A73EC" w:rsidP="00C82FDD">
      <w:pPr>
        <w:rPr>
          <w:rFonts w:cs="Cambria"/>
          <w:szCs w:val="17"/>
        </w:rPr>
      </w:pPr>
      <w:commentRangeStart w:id="17"/>
      <w:proofErr w:type="spellStart"/>
      <w:ins w:id="18" w:author="Jenny Preece" w:date="2015-09-21T17:37:00Z">
        <w:r>
          <w:rPr>
            <w:b/>
            <w:i/>
            <w:color w:val="000000"/>
            <w:szCs w:val="17"/>
            <w:shd w:val="clear" w:color="auto" w:fill="FFFFFF"/>
          </w:rPr>
          <w:t>Audobon’s</w:t>
        </w:r>
        <w:proofErr w:type="spellEnd"/>
        <w:r>
          <w:rPr>
            <w:b/>
            <w:i/>
            <w:color w:val="000000"/>
            <w:szCs w:val="17"/>
            <w:shd w:val="clear" w:color="auto" w:fill="FFFFFF"/>
          </w:rPr>
          <w:t xml:space="preserve"> </w:t>
        </w:r>
      </w:ins>
      <w:r w:rsidR="00C82FDD" w:rsidRPr="002D5857">
        <w:rPr>
          <w:b/>
          <w:i/>
          <w:color w:val="000000"/>
          <w:szCs w:val="17"/>
          <w:shd w:val="clear" w:color="auto" w:fill="FFFFFF"/>
        </w:rPr>
        <w:t>Data Collection</w:t>
      </w:r>
      <w:ins w:id="19" w:author="Jenny Preece" w:date="2015-09-21T17:37:00Z">
        <w:r>
          <w:rPr>
            <w:b/>
            <w:i/>
            <w:color w:val="000000"/>
            <w:szCs w:val="17"/>
            <w:shd w:val="clear" w:color="auto" w:fill="FFFFFF"/>
          </w:rPr>
          <w:t xml:space="preserve"> </w:t>
        </w:r>
      </w:ins>
      <w:commentRangeEnd w:id="17"/>
      <w:ins w:id="20" w:author="Jenny Preece" w:date="2015-09-21T17:38:00Z">
        <w:r>
          <w:rPr>
            <w:rStyle w:val="CommentReference"/>
          </w:rPr>
          <w:commentReference w:id="17"/>
        </w:r>
      </w:ins>
      <w:proofErr w:type="gramStart"/>
      <w:ins w:id="22" w:author="Jenny Preece" w:date="2015-09-21T17:37:00Z">
        <w:r>
          <w:rPr>
            <w:b/>
            <w:i/>
            <w:color w:val="000000"/>
            <w:szCs w:val="17"/>
            <w:shd w:val="clear" w:color="auto" w:fill="FFFFFF"/>
          </w:rPr>
          <w:t>Process</w:t>
        </w:r>
      </w:ins>
      <w:ins w:id="23" w:author="Jenny Preece" w:date="2015-09-21T17:36:00Z">
        <w:r w:rsidR="003F0075">
          <w:rPr>
            <w:b/>
            <w:i/>
            <w:color w:val="000000"/>
            <w:szCs w:val="17"/>
            <w:shd w:val="clear" w:color="auto" w:fill="FFFFFF"/>
          </w:rPr>
          <w:t xml:space="preserve"> </w:t>
        </w:r>
      </w:ins>
      <w:r w:rsidR="00C82FDD">
        <w:rPr>
          <w:b/>
          <w:i/>
          <w:color w:val="000000"/>
          <w:szCs w:val="17"/>
          <w:shd w:val="clear" w:color="auto" w:fill="FFFFFF"/>
        </w:rPr>
        <w:t xml:space="preserve"> </w:t>
      </w:r>
      <w:r w:rsidR="00C82FDD">
        <w:rPr>
          <w:color w:val="000000"/>
          <w:szCs w:val="17"/>
          <w:shd w:val="clear" w:color="auto" w:fill="FFFFFF"/>
        </w:rPr>
        <w:t>Teams</w:t>
      </w:r>
      <w:proofErr w:type="gramEnd"/>
      <w:r w:rsidR="00C82FDD">
        <w:rPr>
          <w:color w:val="000000"/>
          <w:szCs w:val="17"/>
          <w:shd w:val="clear" w:color="auto" w:fill="FFFFFF"/>
        </w:rPr>
        <w:t xml:space="preserve"> of volunteers visit sites to </w:t>
      </w:r>
      <w:commentRangeStart w:id="24"/>
      <w:r w:rsidR="00C82FDD">
        <w:rPr>
          <w:color w:val="000000"/>
          <w:szCs w:val="17"/>
          <w:shd w:val="clear" w:color="auto" w:fill="FFFFFF"/>
        </w:rPr>
        <w:t xml:space="preserve">conduct data </w:t>
      </w:r>
      <w:commentRangeEnd w:id="24"/>
      <w:r>
        <w:rPr>
          <w:rStyle w:val="CommentReference"/>
        </w:rPr>
        <w:commentReference w:id="24"/>
      </w:r>
      <w:r w:rsidR="00C82FDD">
        <w:rPr>
          <w:color w:val="000000"/>
          <w:szCs w:val="17"/>
          <w:shd w:val="clear" w:color="auto" w:fill="FFFFFF"/>
        </w:rPr>
        <w:t xml:space="preserve">under a team leader certified in </w:t>
      </w:r>
      <w:proofErr w:type="spellStart"/>
      <w:r w:rsidR="00C82FDD" w:rsidRPr="009C7465">
        <w:rPr>
          <w:rFonts w:cs="Cambria"/>
          <w:szCs w:val="17"/>
        </w:rPr>
        <w:t>macroinvertebrate</w:t>
      </w:r>
      <w:proofErr w:type="spellEnd"/>
      <w:r w:rsidR="00C82FDD">
        <w:rPr>
          <w:color w:val="000000"/>
          <w:szCs w:val="17"/>
          <w:shd w:val="clear" w:color="auto" w:fill="FFFFFF"/>
        </w:rPr>
        <w:t xml:space="preserve"> identification. Data collection takes approximately 4 hours to complete, and is conducted 3-4 times a year. </w:t>
      </w:r>
      <w:r w:rsidR="00C82FDD" w:rsidRPr="000A3ACE">
        <w:rPr>
          <w:color w:val="000000"/>
          <w:szCs w:val="17"/>
          <w:shd w:val="clear" w:color="auto" w:fill="FFFFFF"/>
        </w:rPr>
        <w:t xml:space="preserve">During data collection, new volunteers are teamed up with </w:t>
      </w:r>
      <w:r w:rsidR="00C82FDD" w:rsidRPr="000A3ACE">
        <w:rPr>
          <w:rFonts w:cs="Cambria"/>
          <w:szCs w:val="17"/>
        </w:rPr>
        <w:t>experienced monitors.</w:t>
      </w:r>
    </w:p>
    <w:p w14:paraId="4CD11461" w14:textId="1FB5FC39" w:rsidR="005A15D8" w:rsidRDefault="005A73EC" w:rsidP="005A15D8">
      <w:proofErr w:type="spellStart"/>
      <w:ins w:id="25" w:author="Jenny Preece" w:date="2015-09-21T17:38:00Z">
        <w:r>
          <w:rPr>
            <w:b/>
            <w:i/>
          </w:rPr>
          <w:t>Audobon’s</w:t>
        </w:r>
        <w:proofErr w:type="spellEnd"/>
        <w:r>
          <w:rPr>
            <w:b/>
            <w:i/>
          </w:rPr>
          <w:t xml:space="preserve"> </w:t>
        </w:r>
      </w:ins>
      <w:r w:rsidR="005A15D8" w:rsidRPr="00D012BB">
        <w:rPr>
          <w:b/>
          <w:i/>
        </w:rPr>
        <w:t>Training</w:t>
      </w:r>
      <w:r w:rsidR="005A15D8">
        <w:rPr>
          <w:b/>
          <w:i/>
        </w:rPr>
        <w:t xml:space="preserve"> </w:t>
      </w:r>
      <w:r w:rsidR="005A15D8">
        <w:t xml:space="preserve">ANS offers 5 water quality monitoring </w:t>
      </w:r>
      <w:r w:rsidR="0000372F">
        <w:t xml:space="preserve">courses </w:t>
      </w:r>
      <w:r w:rsidR="005A15D8">
        <w:t>for different levels of interest and experience (</w:t>
      </w:r>
      <w:r w:rsidR="005A15D8" w:rsidRPr="00AF6CCC">
        <w:rPr>
          <w:i/>
        </w:rPr>
        <w:t xml:space="preserve">Intro to Water Quality Monitoring, How to Read your Stream, Know Your Invasive Plants, Aquatic Insect Family ID and </w:t>
      </w:r>
      <w:proofErr w:type="spellStart"/>
      <w:r w:rsidR="005A15D8" w:rsidRPr="00AF6CCC">
        <w:rPr>
          <w:rFonts w:cs="Cambria"/>
          <w:i/>
          <w:szCs w:val="17"/>
        </w:rPr>
        <w:t>Macroinvertebrate</w:t>
      </w:r>
      <w:proofErr w:type="spellEnd"/>
      <w:r w:rsidR="005A15D8" w:rsidRPr="00AF6CCC">
        <w:rPr>
          <w:rFonts w:cs="Cambria"/>
          <w:i/>
          <w:szCs w:val="17"/>
        </w:rPr>
        <w:t xml:space="preserve"> ID and Quiz</w:t>
      </w:r>
      <w:r w:rsidR="005A15D8">
        <w:rPr>
          <w:rFonts w:cs="Cambria"/>
          <w:szCs w:val="17"/>
        </w:rPr>
        <w:t>)</w:t>
      </w:r>
      <w:r w:rsidR="005A15D8">
        <w:t>, as well as a field workshop. Courses are approximately 2.5 hours and are presented through PowerPoint slides. Classroom training focuses on identification tasks to assess stream health, while field training allows users to practice monitoring techniques.</w:t>
      </w:r>
      <w:r w:rsidR="00B07A77">
        <w:t xml:space="preserve"> </w:t>
      </w:r>
    </w:p>
    <w:p w14:paraId="13CCC2F9" w14:textId="764DCA56" w:rsidR="00BB7C83" w:rsidRPr="0049190D" w:rsidRDefault="0049190D" w:rsidP="00C82FDD">
      <w:pPr>
        <w:rPr>
          <w:rFonts w:cs="Cambria"/>
          <w:szCs w:val="17"/>
        </w:rPr>
      </w:pPr>
      <w:r w:rsidRPr="0049190D">
        <w:t>There are challenges associated with</w:t>
      </w:r>
      <w:r w:rsidR="00B34D8D">
        <w:t xml:space="preserve"> teaching</w:t>
      </w:r>
      <w:r w:rsidRPr="0049190D">
        <w:t xml:space="preserve"> stream</w:t>
      </w:r>
      <w:r>
        <w:rPr>
          <w:b/>
          <w:i/>
        </w:rPr>
        <w:t xml:space="preserve"> </w:t>
      </w:r>
      <w:r>
        <w:t>identification tasks through</w:t>
      </w:r>
      <w:r w:rsidR="00661E7A">
        <w:t xml:space="preserve"> </w:t>
      </w:r>
      <w:r w:rsidR="00701BB8">
        <w:t>PowerPoint</w:t>
      </w:r>
      <w:r w:rsidR="007514CD">
        <w:t xml:space="preserve"> lectures</w:t>
      </w:r>
      <w:r w:rsidR="00701BB8">
        <w:t xml:space="preserve">. </w:t>
      </w:r>
      <w:r w:rsidR="00701BB8" w:rsidRPr="000C6BBD">
        <w:t xml:space="preserve">Classroom learning </w:t>
      </w:r>
      <w:r w:rsidRPr="000C6BBD">
        <w:t>require</w:t>
      </w:r>
      <w:r w:rsidR="00701BB8" w:rsidRPr="000C6BBD">
        <w:t>s</w:t>
      </w:r>
      <w:r w:rsidRPr="000C6BBD">
        <w:t xml:space="preserve"> instructor </w:t>
      </w:r>
      <w:r w:rsidR="00DA205E" w:rsidRPr="000C6BBD">
        <w:t>time and ph</w:t>
      </w:r>
      <w:r w:rsidR="00AB28D4" w:rsidRPr="000C6BBD">
        <w:t xml:space="preserve">ysical classroom space, </w:t>
      </w:r>
      <w:r w:rsidR="000C6BBD" w:rsidRPr="000C6BBD">
        <w:t>and long lectures may overload or bore students.</w:t>
      </w:r>
      <w:r w:rsidR="00AB28D4" w:rsidRPr="007514CD">
        <w:rPr>
          <w:b/>
        </w:rPr>
        <w:t xml:space="preserve"> </w:t>
      </w:r>
      <w:r w:rsidR="000C6BBD">
        <w:t>Slides</w:t>
      </w:r>
      <w:r w:rsidR="00181837">
        <w:t xml:space="preserve"> may </w:t>
      </w:r>
      <w:r w:rsidR="000C6BBD">
        <w:t xml:space="preserve">also </w:t>
      </w:r>
      <w:r w:rsidR="00181837">
        <w:t>not clearly demonstrate lecture material</w:t>
      </w:r>
      <w:r w:rsidR="000C6BBD">
        <w:t xml:space="preserve"> </w:t>
      </w:r>
      <w:r w:rsidR="003D440C">
        <w:fldChar w:fldCharType="begin"/>
      </w:r>
      <w:r w:rsidR="003D440C">
        <w:instrText xml:space="preserve"> REF _Ref293525824 \r \h </w:instrText>
      </w:r>
      <w:r w:rsidR="003D440C">
        <w:fldChar w:fldCharType="separate"/>
      </w:r>
      <w:r w:rsidR="002F657E">
        <w:t>[18]</w:t>
      </w:r>
      <w:r w:rsidR="003D440C">
        <w:fldChar w:fldCharType="end"/>
      </w:r>
      <w:r w:rsidR="007514CD">
        <w:t>.</w:t>
      </w:r>
      <w:r w:rsidR="00F42452">
        <w:t xml:space="preserve"> For instance, </w:t>
      </w:r>
      <w:r w:rsidR="00470453">
        <w:fldChar w:fldCharType="begin"/>
      </w:r>
      <w:r w:rsidR="00470453">
        <w:instrText xml:space="preserve"> REF _Ref293076995 \h </w:instrText>
      </w:r>
      <w:r w:rsidR="00470453">
        <w:fldChar w:fldCharType="separate"/>
      </w:r>
      <w:ins w:id="26" w:author="Alina Goldman" w:date="2015-09-21T11:08:00Z">
        <w:r w:rsidR="002F657E">
          <w:t xml:space="preserve">Figure </w:t>
        </w:r>
        <w:r w:rsidR="002F657E">
          <w:rPr>
            <w:noProof/>
          </w:rPr>
          <w:t>1</w:t>
        </w:r>
      </w:ins>
      <w:r w:rsidR="00470453">
        <w:fldChar w:fldCharType="end"/>
      </w:r>
      <w:r w:rsidR="000C6BBD">
        <w:t xml:space="preserve">, a slide from the </w:t>
      </w:r>
      <w:r w:rsidR="000C6BBD" w:rsidRPr="003D440C">
        <w:rPr>
          <w:i/>
        </w:rPr>
        <w:t>How to Read Your Stream</w:t>
      </w:r>
      <w:r w:rsidR="00B34D8D">
        <w:t xml:space="preserve"> course</w:t>
      </w:r>
      <w:r w:rsidR="000C6BBD">
        <w:t>,</w:t>
      </w:r>
      <w:r w:rsidR="00095CF4">
        <w:t xml:space="preserve"> demonstrates </w:t>
      </w:r>
      <w:r w:rsidR="004D26EF">
        <w:t xml:space="preserve">the difficulty of </w:t>
      </w:r>
      <w:r w:rsidR="00B34D8D">
        <w:t>learning to evaluate</w:t>
      </w:r>
      <w:r w:rsidR="004D26EF">
        <w:t xml:space="preserve"> </w:t>
      </w:r>
      <w:r w:rsidR="000C6BBD">
        <w:t>particle</w:t>
      </w:r>
      <w:r w:rsidR="004D26EF">
        <w:t xml:space="preserve"> </w:t>
      </w:r>
      <w:proofErr w:type="spellStart"/>
      <w:r w:rsidR="004D26EF">
        <w:t>embeddedness</w:t>
      </w:r>
      <w:proofErr w:type="spellEnd"/>
      <w:r w:rsidR="00B34D8D">
        <w:t xml:space="preserve"> through a slide</w:t>
      </w:r>
      <w:r w:rsidR="000C6BBD">
        <w:t>.</w:t>
      </w:r>
      <w:r w:rsidR="003A6047">
        <w:t xml:space="preserve"> EPA guidelines ask users to rate gravel, cobble and boulder </w:t>
      </w:r>
      <w:proofErr w:type="spellStart"/>
      <w:r w:rsidR="003A6047">
        <w:t>embeddedness</w:t>
      </w:r>
      <w:proofErr w:type="spellEnd"/>
      <w:r w:rsidR="003A6047">
        <w:t xml:space="preserve"> on a scale from 0 to 20</w:t>
      </w:r>
      <w:r w:rsidR="00C9643A">
        <w:fldChar w:fldCharType="begin"/>
      </w:r>
      <w:r w:rsidR="00C9643A">
        <w:instrText xml:space="preserve"> REF _Ref293122838 \r \h </w:instrText>
      </w:r>
      <w:r w:rsidR="00C9643A">
        <w:fldChar w:fldCharType="separate"/>
      </w:r>
      <w:r w:rsidR="002F657E">
        <w:t>[44]</w:t>
      </w:r>
      <w:r w:rsidR="00C9643A">
        <w:fldChar w:fldCharType="end"/>
      </w:r>
      <w:r w:rsidR="003A6047">
        <w:t>, however it is difficult to make an accurate assessment</w:t>
      </w:r>
      <w:r w:rsidR="00165EC6">
        <w:t xml:space="preserve"> of the four environments</w:t>
      </w:r>
      <w:r w:rsidR="003F34D6">
        <w:t xml:space="preserve"> based on the</w:t>
      </w:r>
      <w:r w:rsidR="003A6047">
        <w:t xml:space="preserve"> </w:t>
      </w:r>
      <w:r w:rsidR="006D0F6F">
        <w:t>images</w:t>
      </w:r>
      <w:r w:rsidR="00E03862">
        <w:t xml:space="preserve"> alone</w:t>
      </w:r>
      <w:r w:rsidR="003A6047">
        <w:t>.</w:t>
      </w:r>
    </w:p>
    <w:p w14:paraId="3CFB1AE0" w14:textId="77777777" w:rsidR="00D6297E" w:rsidRDefault="00D6297E" w:rsidP="00D6297E">
      <w:pPr>
        <w:keepNext/>
        <w:contextualSpacing/>
        <w:jc w:val="left"/>
      </w:pPr>
      <w:r>
        <w:rPr>
          <w:noProof/>
        </w:rPr>
        <w:drawing>
          <wp:inline distT="0" distB="0" distL="0" distR="0" wp14:anchorId="0A4120BB" wp14:editId="7F915DD4">
            <wp:extent cx="3063240" cy="2140585"/>
            <wp:effectExtent l="76200" t="76200" r="162560" b="145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05-12 at 7.35.47 PM.png"/>
                    <pic:cNvPicPr/>
                  </pic:nvPicPr>
                  <pic:blipFill>
                    <a:blip r:embed="rId10">
                      <a:extLst>
                        <a:ext uri="{28A0092B-C50C-407E-A947-70E740481C1C}">
                          <a14:useLocalDpi xmlns:a14="http://schemas.microsoft.com/office/drawing/2010/main" val="0"/>
                        </a:ext>
                      </a:extLst>
                    </a:blip>
                    <a:stretch>
                      <a:fillRect/>
                    </a:stretch>
                  </pic:blipFill>
                  <pic:spPr>
                    <a:xfrm>
                      <a:off x="0" y="0"/>
                      <a:ext cx="3063240" cy="214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2F31E" w14:textId="10431F13" w:rsidR="00C82FDD" w:rsidRDefault="00D6297E" w:rsidP="004F53C6">
      <w:pPr>
        <w:pStyle w:val="Caption"/>
        <w:rPr>
          <w:ins w:id="27" w:author="Alina Goldman" w:date="2015-09-20T01:27:00Z"/>
        </w:rPr>
      </w:pPr>
      <w:bookmarkStart w:id="28" w:name="_Ref293076995"/>
      <w:r>
        <w:t xml:space="preserve">Figure </w:t>
      </w:r>
      <w:fldSimple w:instr=" SEQ Figure \* ARABIC ">
        <w:r w:rsidR="002F657E">
          <w:rPr>
            <w:noProof/>
          </w:rPr>
          <w:t>1</w:t>
        </w:r>
      </w:fldSimple>
      <w:bookmarkEnd w:id="28"/>
      <w:r>
        <w:t xml:space="preserve">: Background lecture material from the Audubon Society’s How to </w:t>
      </w:r>
      <w:proofErr w:type="gramStart"/>
      <w:r>
        <w:t>Read</w:t>
      </w:r>
      <w:proofErr w:type="gramEnd"/>
      <w:r>
        <w:t xml:space="preserve"> your Stream course </w:t>
      </w:r>
      <w:r>
        <w:fldChar w:fldCharType="begin"/>
      </w:r>
      <w:r>
        <w:instrText xml:space="preserve"> REF _Ref293075002 \r \h </w:instrText>
      </w:r>
      <w:r>
        <w:fldChar w:fldCharType="separate"/>
      </w:r>
      <w:r w:rsidR="002F657E">
        <w:t>[51]</w:t>
      </w:r>
      <w:r>
        <w:fldChar w:fldCharType="end"/>
      </w:r>
      <w:r>
        <w:t xml:space="preserve">. This slide illustrates the difficulty of </w:t>
      </w:r>
      <w:r w:rsidR="009E2FBE">
        <w:t xml:space="preserve">evaluating the </w:t>
      </w:r>
      <w:proofErr w:type="spellStart"/>
      <w:r w:rsidR="009E2FBE">
        <w:t>embeddedness</w:t>
      </w:r>
      <w:proofErr w:type="spellEnd"/>
      <w:r w:rsidR="009E2FBE">
        <w:t xml:space="preserve"> of </w:t>
      </w:r>
      <w:r w:rsidR="001F44D3" w:rsidRPr="001F44D3">
        <w:t xml:space="preserve">cobbles </w:t>
      </w:r>
      <w:r w:rsidR="0000244E">
        <w:t>in a stream.</w:t>
      </w:r>
      <w:r w:rsidR="009E1D37">
        <w:t xml:space="preserve"> The EPA </w:t>
      </w:r>
      <w:proofErr w:type="spellStart"/>
      <w:r w:rsidR="009E1D37">
        <w:t>embeddedness</w:t>
      </w:r>
      <w:proofErr w:type="spellEnd"/>
      <w:r w:rsidR="009E1D37">
        <w:t xml:space="preserve"> scale is depicted in figure 3.</w:t>
      </w:r>
    </w:p>
    <w:p w14:paraId="57747627" w14:textId="69EDFC19" w:rsidR="00B36CB7" w:rsidRDefault="00CF3884" w:rsidP="0036682F">
      <w:r w:rsidRPr="00B36CB7">
        <w:t>Issues enco</w:t>
      </w:r>
      <w:r w:rsidR="00077B23" w:rsidRPr="00B36CB7">
        <w:t xml:space="preserve">untered in training </w:t>
      </w:r>
      <w:r w:rsidR="00B36CB7">
        <w:t xml:space="preserve">are also due to the ambiguity of the </w:t>
      </w:r>
      <w:r w:rsidRPr="00B36CB7">
        <w:t>EPA protocol guidelines</w:t>
      </w:r>
      <w:r w:rsidR="00B36CB7">
        <w:t xml:space="preserve"> </w:t>
      </w:r>
      <w:r w:rsidR="00B21161" w:rsidRPr="00B77A12">
        <w:rPr>
          <w:bCs/>
          <w:iCs/>
          <w:color w:val="3D3C3D"/>
          <w:szCs w:val="17"/>
          <w:shd w:val="clear" w:color="auto" w:fill="FFFFFF"/>
        </w:rPr>
        <w:fldChar w:fldCharType="begin"/>
      </w:r>
      <w:r w:rsidR="00B21161" w:rsidRPr="00B77A12">
        <w:rPr>
          <w:bCs/>
          <w:iCs/>
          <w:color w:val="3D3C3D"/>
          <w:szCs w:val="17"/>
          <w:shd w:val="clear" w:color="auto" w:fill="FFFFFF"/>
        </w:rPr>
        <w:instrText xml:space="preserve"> REF _Ref293122838 \r \h </w:instrText>
      </w:r>
      <w:r w:rsidR="00B21161" w:rsidRPr="00B77A12">
        <w:rPr>
          <w:bCs/>
          <w:iCs/>
          <w:color w:val="3D3C3D"/>
          <w:szCs w:val="17"/>
          <w:shd w:val="clear" w:color="auto" w:fill="FFFFFF"/>
        </w:rPr>
      </w:r>
      <w:r w:rsidR="00B21161" w:rsidRPr="00B77A12">
        <w:rPr>
          <w:bCs/>
          <w:iCs/>
          <w:color w:val="3D3C3D"/>
          <w:szCs w:val="17"/>
          <w:shd w:val="clear" w:color="auto" w:fill="FFFFFF"/>
        </w:rPr>
        <w:fldChar w:fldCharType="separate"/>
      </w:r>
      <w:r w:rsidR="002F657E">
        <w:rPr>
          <w:bCs/>
          <w:iCs/>
          <w:color w:val="3D3C3D"/>
          <w:szCs w:val="17"/>
          <w:shd w:val="clear" w:color="auto" w:fill="FFFFFF"/>
        </w:rPr>
        <w:t>[44]</w:t>
      </w:r>
      <w:r w:rsidR="00B21161" w:rsidRPr="00B77A12">
        <w:rPr>
          <w:bCs/>
          <w:iCs/>
          <w:color w:val="3D3C3D"/>
          <w:szCs w:val="17"/>
          <w:shd w:val="clear" w:color="auto" w:fill="FFFFFF"/>
        </w:rPr>
        <w:fldChar w:fldCharType="end"/>
      </w:r>
      <w:r w:rsidR="00B36CB7">
        <w:t>, which can be misleading. F</w:t>
      </w:r>
      <w:r w:rsidR="00B36CB7" w:rsidRPr="00B36CB7">
        <w:t xml:space="preserve">or instance, the </w:t>
      </w:r>
      <w:proofErr w:type="spellStart"/>
      <w:r w:rsidR="00B36CB7" w:rsidRPr="00B36CB7">
        <w:t>embeddedness</w:t>
      </w:r>
      <w:proofErr w:type="spellEnd"/>
      <w:r w:rsidR="00B36CB7" w:rsidRPr="00B36CB7">
        <w:t xml:space="preserve"> scale in </w:t>
      </w:r>
      <w:r w:rsidR="00B36CB7" w:rsidRPr="00B36CB7">
        <w:fldChar w:fldCharType="begin"/>
      </w:r>
      <w:r w:rsidR="00B36CB7" w:rsidRPr="00B36CB7">
        <w:instrText xml:space="preserve"> REF _Ref304351335 \h </w:instrText>
      </w:r>
      <w:r w:rsidR="00B36CB7" w:rsidRPr="00B36CB7">
        <w:fldChar w:fldCharType="separate"/>
      </w:r>
      <w:ins w:id="29" w:author="Alina Goldman" w:date="2015-09-21T11:08:00Z">
        <w:r w:rsidR="002F657E">
          <w:t xml:space="preserve">Figure </w:t>
        </w:r>
        <w:r w:rsidR="002F657E">
          <w:rPr>
            <w:noProof/>
          </w:rPr>
          <w:t>2</w:t>
        </w:r>
      </w:ins>
      <w:r w:rsidR="00B36CB7" w:rsidRPr="00B36CB7">
        <w:fldChar w:fldCharType="end"/>
      </w:r>
      <w:r w:rsidR="00B36CB7" w:rsidRPr="00B36CB7">
        <w:t xml:space="preserve"> rates optimal </w:t>
      </w:r>
      <w:proofErr w:type="spellStart"/>
      <w:r w:rsidR="00B36CB7" w:rsidRPr="00B36CB7">
        <w:t>embeddedness</w:t>
      </w:r>
      <w:proofErr w:type="spellEnd"/>
      <w:r w:rsidR="00B36CB7" w:rsidRPr="00B36CB7">
        <w:t xml:space="preserve"> as being less than 25% surrounded by fine sediment, suboptimal as being between 25 and 50% surrounded, 50-75% surrounded, and poor as 75-100% surrounded by sediment. </w:t>
      </w:r>
    </w:p>
    <w:p w14:paraId="1595DDEB" w14:textId="589421E4" w:rsidR="00941906" w:rsidRDefault="009A69B8" w:rsidP="008B267F">
      <w:pPr>
        <w:rPr>
          <w:ins w:id="30" w:author="Alina Goldman" w:date="2015-09-20T05:33:00Z"/>
        </w:rPr>
      </w:pPr>
      <w:ins w:id="31" w:author="Alina Goldman" w:date="2015-09-20T05:35:00Z">
        <w:r>
          <w:rPr>
            <w:noProof/>
          </w:rPr>
          <w:drawing>
            <wp:inline distT="0" distB="0" distL="0" distR="0" wp14:anchorId="528726D3" wp14:editId="54378E8D">
              <wp:extent cx="3063240" cy="846142"/>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0 at 4.40.39 PM.png"/>
                      <pic:cNvPicPr/>
                    </pic:nvPicPr>
                    <pic:blipFill rotWithShape="1">
                      <a:blip r:embed="rId11">
                        <a:extLst>
                          <a:ext uri="{28A0092B-C50C-407E-A947-70E740481C1C}">
                            <a14:useLocalDpi xmlns:a14="http://schemas.microsoft.com/office/drawing/2010/main" val="0"/>
                          </a:ext>
                        </a:extLst>
                      </a:blip>
                      <a:srcRect l="17792"/>
                      <a:stretch/>
                    </pic:blipFill>
                    <pic:spPr bwMode="auto">
                      <a:xfrm>
                        <a:off x="0" y="0"/>
                        <a:ext cx="3063240" cy="846142"/>
                      </a:xfrm>
                      <a:prstGeom prst="rect">
                        <a:avLst/>
                      </a:prstGeom>
                      <a:ln>
                        <a:noFill/>
                      </a:ln>
                      <a:extLst>
                        <a:ext uri="{53640926-AAD7-44d8-BBD7-CCE9431645EC}">
                          <a14:shadowObscured xmlns:a14="http://schemas.microsoft.com/office/drawing/2010/main"/>
                        </a:ext>
                      </a:extLst>
                    </pic:spPr>
                  </pic:pic>
                </a:graphicData>
              </a:graphic>
            </wp:inline>
          </w:drawing>
        </w:r>
      </w:ins>
      <w:r w:rsidR="00941906">
        <w:rPr>
          <w:noProof/>
        </w:rPr>
        <w:drawing>
          <wp:inline distT="0" distB="0" distL="0" distR="0" wp14:anchorId="03B8A274" wp14:editId="5D3CEB45">
            <wp:extent cx="3029101" cy="2171358"/>
            <wp:effectExtent l="76200" t="76200" r="14605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05-13 at 7.42.05 AM.png"/>
                    <pic:cNvPicPr/>
                  </pic:nvPicPr>
                  <pic:blipFill>
                    <a:blip r:embed="rId12">
                      <a:extLst>
                        <a:ext uri="{28A0092B-C50C-407E-A947-70E740481C1C}">
                          <a14:useLocalDpi xmlns:a14="http://schemas.microsoft.com/office/drawing/2010/main" val="0"/>
                        </a:ext>
                      </a:extLst>
                    </a:blip>
                    <a:stretch>
                      <a:fillRect/>
                    </a:stretch>
                  </pic:blipFill>
                  <pic:spPr>
                    <a:xfrm>
                      <a:off x="0" y="0"/>
                      <a:ext cx="3029101" cy="2171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2" w:name="_Ref293079767"/>
    </w:p>
    <w:p w14:paraId="316F2CA8" w14:textId="77777777" w:rsidR="00941906" w:rsidRPr="00ED0A76" w:rsidRDefault="00941906" w:rsidP="00941906">
      <w:pPr>
        <w:pStyle w:val="Caption"/>
      </w:pPr>
      <w:bookmarkStart w:id="33" w:name="_Ref304351335"/>
      <w:r>
        <w:t xml:space="preserve">Figure </w:t>
      </w:r>
      <w:fldSimple w:instr=" SEQ Figure \* ARABIC ">
        <w:r w:rsidR="002F657E">
          <w:rPr>
            <w:noProof/>
          </w:rPr>
          <w:t>2</w:t>
        </w:r>
      </w:fldSimple>
      <w:bookmarkEnd w:id="32"/>
      <w:bookmarkEnd w:id="33"/>
      <w:r>
        <w:t xml:space="preserve">: Lecture slide from the Audubon Society’s How to Read your Stream course </w:t>
      </w:r>
      <w:r>
        <w:fldChar w:fldCharType="begin"/>
      </w:r>
      <w:r>
        <w:instrText xml:space="preserve"> REF _Ref293075002 \r \h </w:instrText>
      </w:r>
      <w:r>
        <w:fldChar w:fldCharType="separate"/>
      </w:r>
      <w:r w:rsidR="002F657E">
        <w:t>[51]</w:t>
      </w:r>
      <w:r>
        <w:fldChar w:fldCharType="end"/>
      </w:r>
      <w:r>
        <w:t xml:space="preserve">, illustrating a scale to evaluate cobble </w:t>
      </w:r>
      <w:proofErr w:type="spellStart"/>
      <w:r>
        <w:t>embeddedness</w:t>
      </w:r>
      <w:proofErr w:type="spellEnd"/>
      <w:r>
        <w:t xml:space="preserve"> in streams as well as a close-up of </w:t>
      </w:r>
      <w:proofErr w:type="spellStart"/>
      <w:r>
        <w:t>embeddedness</w:t>
      </w:r>
      <w:proofErr w:type="spellEnd"/>
      <w:r>
        <w:t xml:space="preserve"> scale.</w:t>
      </w:r>
    </w:p>
    <w:p w14:paraId="714F9862" w14:textId="4CA80122" w:rsidR="00941906" w:rsidRPr="00B36CB7" w:rsidRDefault="005C3F5A" w:rsidP="0036682F">
      <w:r w:rsidRPr="00B36CB7">
        <w:t>This suggests that the measure is linear, however expert clarification</w:t>
      </w:r>
      <w:r>
        <w:t xml:space="preserve"> (</w:t>
      </w:r>
      <w:r>
        <w:rPr>
          <w:color w:val="000000" w:themeColor="text1"/>
          <w:szCs w:val="17"/>
          <w:shd w:val="clear" w:color="auto" w:fill="FFFFFF"/>
        </w:rPr>
        <w:t xml:space="preserve">G. Pond, Personal Communication, September 18, 2015) </w:t>
      </w:r>
      <w:r>
        <w:t>interprets areas</w:t>
      </w:r>
      <w:r w:rsidRPr="00B36CB7">
        <w:t xml:space="preserve"> more than 25% embedded </w:t>
      </w:r>
      <w:r>
        <w:t>as poor because the environment is</w:t>
      </w:r>
      <w:r w:rsidRPr="00B36CB7">
        <w:t xml:space="preserve"> unsuitable for </w:t>
      </w:r>
      <w:proofErr w:type="spellStart"/>
      <w:r>
        <w:rPr>
          <w:rFonts w:cs="Cambria"/>
          <w:szCs w:val="17"/>
        </w:rPr>
        <w:t>macroinvertebrate</w:t>
      </w:r>
      <w:proofErr w:type="spellEnd"/>
      <w:r>
        <w:t xml:space="preserve"> organisms to </w:t>
      </w:r>
      <w:commentRangeStart w:id="34"/>
      <w:r>
        <w:t>thrive</w:t>
      </w:r>
      <w:commentRangeEnd w:id="34"/>
      <w:r w:rsidR="005A73EC">
        <w:rPr>
          <w:rStyle w:val="CommentReference"/>
        </w:rPr>
        <w:commentReference w:id="34"/>
      </w:r>
      <w:r>
        <w:t>.</w:t>
      </w:r>
    </w:p>
    <w:p w14:paraId="52692113" w14:textId="0081B59B" w:rsidR="00697F1D" w:rsidRPr="00BA66AD" w:rsidRDefault="00ED6A3F" w:rsidP="0038663E">
      <w:pPr>
        <w:rPr>
          <w:rFonts w:ascii="Arial" w:hAnsi="Arial" w:cs="Arial"/>
          <w:b/>
          <w:sz w:val="18"/>
          <w:szCs w:val="18"/>
        </w:rPr>
      </w:pPr>
      <w:r w:rsidRPr="00BA66AD">
        <w:rPr>
          <w:rFonts w:ascii="Arial" w:hAnsi="Arial" w:cs="Arial"/>
          <w:b/>
          <w:sz w:val="18"/>
          <w:szCs w:val="18"/>
        </w:rPr>
        <w:t>THE VIRTUAL TRAINING ENVI</w:t>
      </w:r>
      <w:del w:id="35" w:author="Jenny Preece" w:date="2015-09-21T17:40:00Z">
        <w:r w:rsidRPr="00BA66AD" w:rsidDel="005A73EC">
          <w:rPr>
            <w:rFonts w:ascii="Arial" w:hAnsi="Arial" w:cs="Arial"/>
            <w:b/>
            <w:sz w:val="18"/>
            <w:szCs w:val="18"/>
          </w:rPr>
          <w:delText>O</w:delText>
        </w:r>
      </w:del>
      <w:r w:rsidRPr="00BA66AD">
        <w:rPr>
          <w:rFonts w:ascii="Arial" w:hAnsi="Arial" w:cs="Arial"/>
          <w:b/>
          <w:sz w:val="18"/>
          <w:szCs w:val="18"/>
        </w:rPr>
        <w:t>R</w:t>
      </w:r>
      <w:ins w:id="36" w:author="Jenny Preece" w:date="2015-09-21T17:40:00Z">
        <w:r w:rsidR="005A73EC">
          <w:rPr>
            <w:rFonts w:ascii="Arial" w:hAnsi="Arial" w:cs="Arial"/>
            <w:b/>
            <w:sz w:val="18"/>
            <w:szCs w:val="18"/>
          </w:rPr>
          <w:t>O</w:t>
        </w:r>
      </w:ins>
      <w:r w:rsidRPr="00BA66AD">
        <w:rPr>
          <w:rFonts w:ascii="Arial" w:hAnsi="Arial" w:cs="Arial"/>
          <w:b/>
          <w:sz w:val="18"/>
          <w:szCs w:val="18"/>
        </w:rPr>
        <w:t>NMENT</w:t>
      </w:r>
    </w:p>
    <w:p w14:paraId="74E2497E" w14:textId="77777777" w:rsidR="00BA66AD" w:rsidRPr="00780D03" w:rsidRDefault="00BA66AD" w:rsidP="00BA66AD">
      <w:pPr>
        <w:pStyle w:val="Heading2"/>
      </w:pPr>
      <w:r w:rsidRPr="00780D03">
        <w:t>Platform</w:t>
      </w:r>
    </w:p>
    <w:p w14:paraId="282A699A" w14:textId="6502BECA" w:rsidR="00BA66AD" w:rsidRDefault="00BA66AD" w:rsidP="00BA66AD">
      <w:r>
        <w:t>Unity is a game development engine that supports the integration of virtual reality</w:t>
      </w:r>
      <w:r w:rsidRPr="00D641D5">
        <w:t xml:space="preserve"> </w:t>
      </w:r>
      <w:r>
        <w:t xml:space="preserve">HMDs </w:t>
      </w:r>
      <w:r w:rsidRPr="00D641D5">
        <w:t xml:space="preserve">like Oculus Rift. </w:t>
      </w:r>
      <w:bookmarkStart w:id="37" w:name="OLE_LINK11"/>
      <w:bookmarkStart w:id="38" w:name="OLE_LINK12"/>
      <w:r>
        <w:t>Based on the design principles outlined in the section above, the</w:t>
      </w:r>
      <w:r w:rsidRPr="00D641D5">
        <w:t xml:space="preserve"> training environment </w:t>
      </w:r>
      <w:r>
        <w:t xml:space="preserve">was designed in Unity </w:t>
      </w:r>
      <w:r w:rsidR="008B2774">
        <w:t xml:space="preserve">5 </w:t>
      </w:r>
      <w:r>
        <w:t xml:space="preserve">to reflect the </w:t>
      </w:r>
      <w:commentRangeStart w:id="39"/>
      <w:r w:rsidRPr="00B77A12">
        <w:rPr>
          <w:szCs w:val="17"/>
          <w:shd w:val="clear" w:color="auto" w:fill="FFFFFF"/>
        </w:rPr>
        <w:t xml:space="preserve">EPA </w:t>
      </w:r>
      <w:proofErr w:type="spellStart"/>
      <w:r>
        <w:rPr>
          <w:szCs w:val="17"/>
          <w:shd w:val="clear" w:color="auto" w:fill="FFFFFF"/>
        </w:rPr>
        <w:t>B</w:t>
      </w:r>
      <w:r w:rsidRPr="00B77A12">
        <w:rPr>
          <w:szCs w:val="17"/>
          <w:shd w:val="clear" w:color="auto" w:fill="FFFFFF"/>
        </w:rPr>
        <w:t>ioassessment</w:t>
      </w:r>
      <w:proofErr w:type="spellEnd"/>
      <w:r w:rsidRPr="00B77A12">
        <w:rPr>
          <w:szCs w:val="17"/>
          <w:shd w:val="clear" w:color="auto" w:fill="FFFFFF"/>
        </w:rPr>
        <w:t xml:space="preserve"> </w:t>
      </w:r>
      <w:r>
        <w:rPr>
          <w:szCs w:val="17"/>
          <w:shd w:val="clear" w:color="auto" w:fill="FFFFFF"/>
        </w:rPr>
        <w:t>Protocol G</w:t>
      </w:r>
      <w:r w:rsidRPr="00B77A12">
        <w:rPr>
          <w:szCs w:val="17"/>
          <w:shd w:val="clear" w:color="auto" w:fill="FFFFFF"/>
        </w:rPr>
        <w:t>uidelines</w:t>
      </w:r>
      <w:r w:rsidRPr="00B77A12">
        <w:rPr>
          <w:color w:val="3D3C3D"/>
          <w:szCs w:val="17"/>
          <w:shd w:val="clear" w:color="auto" w:fill="FFFFFF"/>
        </w:rPr>
        <w:t xml:space="preserve"> </w:t>
      </w:r>
      <w:commentRangeEnd w:id="39"/>
      <w:r w:rsidR="005A73EC">
        <w:rPr>
          <w:rStyle w:val="CommentReference"/>
        </w:rPr>
        <w:commentReference w:id="39"/>
      </w:r>
      <w:r w:rsidRPr="00B77A12">
        <w:rPr>
          <w:bCs/>
          <w:iCs/>
          <w:color w:val="3D3C3D"/>
          <w:szCs w:val="17"/>
          <w:shd w:val="clear" w:color="auto" w:fill="FFFFFF"/>
        </w:rPr>
        <w:fldChar w:fldCharType="begin"/>
      </w:r>
      <w:r w:rsidRPr="00B77A12">
        <w:rPr>
          <w:bCs/>
          <w:iCs/>
          <w:color w:val="3D3C3D"/>
          <w:szCs w:val="17"/>
          <w:shd w:val="clear" w:color="auto" w:fill="FFFFFF"/>
        </w:rPr>
        <w:instrText xml:space="preserve"> REF _Ref293122838 \r \h </w:instrText>
      </w:r>
      <w:r w:rsidRPr="00B77A12">
        <w:rPr>
          <w:bCs/>
          <w:iCs/>
          <w:color w:val="3D3C3D"/>
          <w:szCs w:val="17"/>
          <w:shd w:val="clear" w:color="auto" w:fill="FFFFFF"/>
        </w:rPr>
      </w:r>
      <w:r w:rsidRPr="00B77A12">
        <w:rPr>
          <w:bCs/>
          <w:iCs/>
          <w:color w:val="3D3C3D"/>
          <w:szCs w:val="17"/>
          <w:shd w:val="clear" w:color="auto" w:fill="FFFFFF"/>
        </w:rPr>
        <w:fldChar w:fldCharType="separate"/>
      </w:r>
      <w:r w:rsidR="002F657E">
        <w:rPr>
          <w:bCs/>
          <w:iCs/>
          <w:color w:val="3D3C3D"/>
          <w:szCs w:val="17"/>
          <w:shd w:val="clear" w:color="auto" w:fill="FFFFFF"/>
        </w:rPr>
        <w:t>[44]</w:t>
      </w:r>
      <w:r w:rsidRPr="00B77A12">
        <w:rPr>
          <w:bCs/>
          <w:iCs/>
          <w:color w:val="3D3C3D"/>
          <w:szCs w:val="17"/>
          <w:shd w:val="clear" w:color="auto" w:fill="FFFFFF"/>
        </w:rPr>
        <w:fldChar w:fldCharType="end"/>
      </w:r>
      <w:proofErr w:type="gramStart"/>
      <w:r>
        <w:rPr>
          <w:color w:val="3D3C3D"/>
          <w:szCs w:val="17"/>
          <w:shd w:val="clear" w:color="auto" w:fill="FFFFFF"/>
        </w:rPr>
        <w:t>,</w:t>
      </w:r>
      <w:proofErr w:type="gramEnd"/>
      <w:r>
        <w:rPr>
          <w:color w:val="3D3C3D"/>
          <w:szCs w:val="17"/>
          <w:shd w:val="clear" w:color="auto" w:fill="FFFFFF"/>
        </w:rPr>
        <w:t xml:space="preserve"> a monitoring standard commonly used by US water quality monitoring groups.</w:t>
      </w:r>
      <w:r w:rsidRPr="00BE1C5F">
        <w:rPr>
          <w:b/>
          <w:color w:val="3D3C3D"/>
          <w:szCs w:val="17"/>
          <w:shd w:val="clear" w:color="auto" w:fill="FFFFFF"/>
        </w:rPr>
        <w:t xml:space="preserve"> </w:t>
      </w:r>
      <w:r>
        <w:t>In order to simulate realistic interactions, users interacted with the training environment using an Oculus Rift</w:t>
      </w:r>
      <w:r w:rsidRPr="00A53D77">
        <w:t xml:space="preserve"> SDK1</w:t>
      </w:r>
      <w:r>
        <w:t xml:space="preserve"> and </w:t>
      </w:r>
      <w:commentRangeStart w:id="40"/>
      <w:r>
        <w:t xml:space="preserve">Xbox 360 Game Controller </w:t>
      </w:r>
      <w:commentRangeEnd w:id="40"/>
      <w:r>
        <w:rPr>
          <w:rStyle w:val="CommentReference"/>
        </w:rPr>
        <w:commentReference w:id="40"/>
      </w:r>
      <w:r>
        <w:t xml:space="preserve">(see </w:t>
      </w:r>
      <w:commentRangeStart w:id="41"/>
      <w:r>
        <w:fldChar w:fldCharType="begin"/>
      </w:r>
      <w:r>
        <w:instrText xml:space="preserve"> REF _Ref293548738 \h </w:instrText>
      </w:r>
      <w:r>
        <w:fldChar w:fldCharType="separate"/>
      </w:r>
      <w:ins w:id="42" w:author="Alina Goldman" w:date="2015-09-21T11:08:00Z">
        <w:r w:rsidR="002F657E">
          <w:t xml:space="preserve">Figure </w:t>
        </w:r>
        <w:r w:rsidR="002F657E">
          <w:rPr>
            <w:noProof/>
          </w:rPr>
          <w:t>3</w:t>
        </w:r>
      </w:ins>
      <w:r>
        <w:fldChar w:fldCharType="end"/>
      </w:r>
      <w:commentRangeEnd w:id="41"/>
      <w:r w:rsidR="005A73EC">
        <w:rPr>
          <w:rStyle w:val="CommentReference"/>
        </w:rPr>
        <w:commentReference w:id="41"/>
      </w:r>
      <w:r>
        <w:t xml:space="preserve">). </w:t>
      </w:r>
    </w:p>
    <w:bookmarkEnd w:id="37"/>
    <w:bookmarkEnd w:id="38"/>
    <w:p w14:paraId="7E21F21D" w14:textId="77777777" w:rsidR="00BA66AD" w:rsidRDefault="00BA66AD" w:rsidP="00BA66AD">
      <w:pPr>
        <w:keepNext/>
        <w:contextualSpacing/>
      </w:pPr>
      <w:ins w:id="43" w:author="Alina Goldman" w:date="2015-09-20T00:53:00Z">
        <w:r>
          <w:rPr>
            <w:noProof/>
          </w:rPr>
          <w:drawing>
            <wp:inline distT="0" distB="0" distL="0" distR="0" wp14:anchorId="277E5983" wp14:editId="4F83A94B">
              <wp:extent cx="2897109" cy="1921658"/>
              <wp:effectExtent l="76200" t="76200" r="15113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9075" cy="1922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523313" w14:textId="77777777" w:rsidR="00BA66AD" w:rsidRPr="00941906" w:rsidRDefault="00BA66AD" w:rsidP="00BA66AD">
      <w:pPr>
        <w:pStyle w:val="Caption"/>
      </w:pPr>
      <w:bookmarkStart w:id="44" w:name="_Ref293548738"/>
      <w:r>
        <w:t xml:space="preserve">Figure </w:t>
      </w:r>
      <w:fldSimple w:instr=" SEQ Figure \* ARABIC ">
        <w:r w:rsidR="002F657E">
          <w:rPr>
            <w:noProof/>
          </w:rPr>
          <w:t>3</w:t>
        </w:r>
      </w:fldSimple>
      <w:bookmarkEnd w:id="44"/>
      <w:r>
        <w:t>:  The Oculus Rift with the Xbox 360 controller. Together, the HMD and controller allow users to naturally interact with the virtual environment.</w:t>
      </w:r>
    </w:p>
    <w:p w14:paraId="4B1E73DD" w14:textId="06F777CF" w:rsidR="00B00712" w:rsidRDefault="002A4DD4" w:rsidP="002A4DD4">
      <w:pPr>
        <w:rPr>
          <w:shd w:val="clear" w:color="auto" w:fill="FFFFFF"/>
        </w:rPr>
      </w:pPr>
      <w:r>
        <w:rPr>
          <w:shd w:val="clear" w:color="auto" w:fill="FFFFFF"/>
        </w:rPr>
        <w:t xml:space="preserve">The virtual </w:t>
      </w:r>
      <w:r w:rsidR="00B00712">
        <w:rPr>
          <w:shd w:val="clear" w:color="auto" w:fill="FFFFFF"/>
        </w:rPr>
        <w:t xml:space="preserve">environment was modeled after an approximately 1.5 mile area of the Potomac river watershed, and constructed using a combination </w:t>
      </w:r>
      <w:r w:rsidR="00D70FDF">
        <w:rPr>
          <w:shd w:val="clear" w:color="auto" w:fill="FFFFFF"/>
        </w:rPr>
        <w:t>of brushes</w:t>
      </w:r>
      <w:r w:rsidR="00B00712">
        <w:rPr>
          <w:shd w:val="clear" w:color="auto" w:fill="FFFFFF"/>
        </w:rPr>
        <w:t xml:space="preserve">, </w:t>
      </w:r>
      <w:r w:rsidR="00D70FDF">
        <w:rPr>
          <w:shd w:val="clear" w:color="auto" w:fill="FFFFFF"/>
        </w:rPr>
        <w:t xml:space="preserve">shades, </w:t>
      </w:r>
      <w:r w:rsidR="00B00712">
        <w:rPr>
          <w:shd w:val="clear" w:color="auto" w:fill="FFFFFF"/>
        </w:rPr>
        <w:t xml:space="preserve">textures, </w:t>
      </w:r>
      <w:r w:rsidR="00D70FDF">
        <w:rPr>
          <w:shd w:val="clear" w:color="auto" w:fill="FFFFFF"/>
        </w:rPr>
        <w:t>sounds, assets</w:t>
      </w:r>
      <w:r w:rsidR="00B00712">
        <w:rPr>
          <w:shd w:val="clear" w:color="auto" w:fill="FFFFFF"/>
        </w:rPr>
        <w:t xml:space="preserve"> and prefabs found in the Unity Asset store and online.</w:t>
      </w:r>
    </w:p>
    <w:p w14:paraId="50FDF339" w14:textId="5A247B8B" w:rsidR="002A4DD4" w:rsidRPr="00697C6C" w:rsidRDefault="00697C6C" w:rsidP="002A4DD4">
      <w:pPr>
        <w:rPr>
          <w:b/>
          <w:sz w:val="19"/>
          <w:szCs w:val="19"/>
        </w:rPr>
      </w:pPr>
      <w:r>
        <w:rPr>
          <w:noProof/>
          <w:color w:val="3D3C3D"/>
          <w:szCs w:val="17"/>
          <w:shd w:val="clear" w:color="auto" w:fill="FFFFFF"/>
        </w:rPr>
        <w:drawing>
          <wp:inline distT="0" distB="0" distL="0" distR="0" wp14:anchorId="40AD6C20" wp14:editId="7A02D7FA">
            <wp:extent cx="2650826" cy="2272156"/>
            <wp:effectExtent l="76200" t="76200" r="143510"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09-20 at 3.07.27 PM.png"/>
                    <pic:cNvPicPr/>
                  </pic:nvPicPr>
                  <pic:blipFill rotWithShape="1">
                    <a:blip r:embed="rId14">
                      <a:extLst>
                        <a:ext uri="{28A0092B-C50C-407E-A947-70E740481C1C}">
                          <a14:useLocalDpi xmlns:a14="http://schemas.microsoft.com/office/drawing/2010/main" val="0"/>
                        </a:ext>
                      </a:extLst>
                    </a:blip>
                    <a:srcRect t="2611" b="3797"/>
                    <a:stretch/>
                  </pic:blipFill>
                  <pic:spPr bwMode="auto">
                    <a:xfrm>
                      <a:off x="0" y="0"/>
                      <a:ext cx="2651534" cy="227276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4958FD" w14:textId="2A4095D0" w:rsidR="002A4DD4" w:rsidRPr="003F5DA0" w:rsidRDefault="002A4DD4" w:rsidP="003F5DA0">
      <w:pPr>
        <w:pStyle w:val="Caption"/>
      </w:pPr>
      <w:bookmarkStart w:id="45" w:name="_Ref293074446"/>
      <w:commentRangeStart w:id="46"/>
      <w:proofErr w:type="gramStart"/>
      <w:r>
        <w:t xml:space="preserve">Figure </w:t>
      </w:r>
      <w:fldSimple w:instr=" SEQ Figure \* ARABIC ">
        <w:r w:rsidR="002F657E">
          <w:rPr>
            <w:noProof/>
          </w:rPr>
          <w:t>4</w:t>
        </w:r>
      </w:fldSimple>
      <w:bookmarkEnd w:id="45"/>
      <w:r>
        <w:t>.</w:t>
      </w:r>
      <w:proofErr w:type="gramEnd"/>
      <w:r>
        <w:t xml:space="preserve"> </w:t>
      </w:r>
      <w:proofErr w:type="gramStart"/>
      <w:r w:rsidR="00486C76">
        <w:t>Top down view</w:t>
      </w:r>
      <w:r>
        <w:t xml:space="preserve"> of </w:t>
      </w:r>
      <w:r w:rsidR="00A87587">
        <w:t xml:space="preserve">the </w:t>
      </w:r>
      <w:r>
        <w:t xml:space="preserve">Potomac River Watershed </w:t>
      </w:r>
      <w:r w:rsidR="003F5DA0">
        <w:t>virtual environment</w:t>
      </w:r>
      <w:r w:rsidR="00A87587">
        <w:t xml:space="preserve"> constructed</w:t>
      </w:r>
      <w:r>
        <w:t xml:space="preserve"> in Unity</w:t>
      </w:r>
      <w:r w:rsidR="00A87587">
        <w:t xml:space="preserve"> 5</w:t>
      </w:r>
      <w:r>
        <w:t>.</w:t>
      </w:r>
      <w:proofErr w:type="gramEnd"/>
      <w:r>
        <w:t xml:space="preserve"> </w:t>
      </w:r>
      <w:commentRangeEnd w:id="46"/>
      <w:r w:rsidR="005A73EC">
        <w:rPr>
          <w:rStyle w:val="CommentReference"/>
          <w:b w:val="0"/>
        </w:rPr>
        <w:commentReference w:id="46"/>
      </w:r>
    </w:p>
    <w:p w14:paraId="08F3FF2B" w14:textId="41B182E1" w:rsidR="00D21B44" w:rsidRPr="00BA66AD" w:rsidRDefault="008B267F" w:rsidP="0038663E">
      <w:pPr>
        <w:rPr>
          <w:rFonts w:ascii="Arial" w:hAnsi="Arial" w:cs="Arial"/>
          <w:b/>
          <w:sz w:val="18"/>
          <w:szCs w:val="18"/>
        </w:rPr>
      </w:pPr>
      <w:r w:rsidRPr="00BA66AD">
        <w:rPr>
          <w:rFonts w:ascii="Arial" w:hAnsi="Arial" w:cs="Arial"/>
          <w:b/>
          <w:sz w:val="18"/>
          <w:szCs w:val="18"/>
        </w:rPr>
        <w:t xml:space="preserve">Protocol Assessment </w:t>
      </w:r>
      <w:r w:rsidR="002934B5" w:rsidRPr="00BA66AD">
        <w:rPr>
          <w:rFonts w:ascii="Arial" w:hAnsi="Arial" w:cs="Arial"/>
          <w:b/>
          <w:sz w:val="18"/>
          <w:szCs w:val="18"/>
        </w:rPr>
        <w:t>Parameters</w:t>
      </w:r>
    </w:p>
    <w:p w14:paraId="1A8B0AFB" w14:textId="77777777" w:rsidR="003F5DA0" w:rsidRPr="003F5DA0" w:rsidRDefault="00BA66AD" w:rsidP="003F5DA0">
      <w:pPr>
        <w:rPr>
          <w:bCs/>
          <w:iCs/>
          <w:shd w:val="clear" w:color="auto" w:fill="FFFFFF"/>
        </w:rPr>
      </w:pPr>
      <w:r w:rsidRPr="00BA66AD">
        <w:rPr>
          <w:shd w:val="clear" w:color="auto" w:fill="FFFFFF"/>
        </w:rPr>
        <w:t xml:space="preserve">The goal of virtual training was help citizen scientists meaningfully learn to interpret standard water quality assessment protocols </w:t>
      </w:r>
      <w:r w:rsidRPr="00BA66AD">
        <w:rPr>
          <w:bCs/>
          <w:iCs/>
          <w:shd w:val="clear" w:color="auto" w:fill="FFFFFF"/>
        </w:rPr>
        <w:fldChar w:fldCharType="begin"/>
      </w:r>
      <w:r w:rsidRPr="00BA66AD">
        <w:rPr>
          <w:bCs/>
          <w:iCs/>
          <w:shd w:val="clear" w:color="auto" w:fill="FFFFFF"/>
        </w:rPr>
        <w:instrText xml:space="preserve"> REF _Ref293122838 \r \h </w:instrText>
      </w:r>
      <w:r w:rsidRPr="00BA66AD">
        <w:rPr>
          <w:bCs/>
          <w:iCs/>
          <w:shd w:val="clear" w:color="auto" w:fill="FFFFFF"/>
        </w:rPr>
      </w:r>
      <w:r w:rsidRPr="00BA66AD">
        <w:rPr>
          <w:bCs/>
          <w:iCs/>
          <w:shd w:val="clear" w:color="auto" w:fill="FFFFFF"/>
        </w:rPr>
        <w:fldChar w:fldCharType="separate"/>
      </w:r>
      <w:r w:rsidR="002F657E">
        <w:rPr>
          <w:bCs/>
          <w:iCs/>
          <w:shd w:val="clear" w:color="auto" w:fill="FFFFFF"/>
        </w:rPr>
        <w:t>[44]</w:t>
      </w:r>
      <w:r w:rsidRPr="00BA66AD">
        <w:rPr>
          <w:bCs/>
          <w:iCs/>
          <w:shd w:val="clear" w:color="auto" w:fill="FFFFFF"/>
        </w:rPr>
        <w:fldChar w:fldCharType="end"/>
      </w:r>
      <w:r w:rsidRPr="00BA66AD">
        <w:rPr>
          <w:shd w:val="clear" w:color="auto" w:fill="FFFFFF"/>
        </w:rPr>
        <w:t xml:space="preserve"> </w:t>
      </w:r>
      <w:r w:rsidRPr="00BA66AD">
        <w:rPr>
          <w:shd w:val="clear" w:color="auto" w:fill="FFFFFF"/>
        </w:rPr>
        <w:fldChar w:fldCharType="begin"/>
      </w:r>
      <w:r w:rsidRPr="00BA66AD">
        <w:rPr>
          <w:shd w:val="clear" w:color="auto" w:fill="FFFFFF"/>
        </w:rPr>
        <w:instrText xml:space="preserve"> REF _Ref293123028 \r \h </w:instrText>
      </w:r>
      <w:r w:rsidRPr="00BA66AD">
        <w:rPr>
          <w:shd w:val="clear" w:color="auto" w:fill="FFFFFF"/>
        </w:rPr>
      </w:r>
      <w:r w:rsidRPr="00BA66AD">
        <w:rPr>
          <w:shd w:val="clear" w:color="auto" w:fill="FFFFFF"/>
        </w:rPr>
        <w:fldChar w:fldCharType="separate"/>
      </w:r>
      <w:r w:rsidR="002F657E">
        <w:rPr>
          <w:shd w:val="clear" w:color="auto" w:fill="FFFFFF"/>
        </w:rPr>
        <w:t>[26]</w:t>
      </w:r>
      <w:r w:rsidRPr="00BA66AD">
        <w:rPr>
          <w:shd w:val="clear" w:color="auto" w:fill="FFFFFF"/>
        </w:rPr>
        <w:fldChar w:fldCharType="end"/>
      </w:r>
      <w:r w:rsidR="003F5DA0">
        <w:rPr>
          <w:bCs/>
          <w:iCs/>
          <w:shd w:val="clear" w:color="auto" w:fill="FFFFFF"/>
        </w:rPr>
        <w:t xml:space="preserve"> that</w:t>
      </w:r>
      <w:r w:rsidR="003F5DA0" w:rsidRPr="00BA66AD">
        <w:rPr>
          <w:bCs/>
          <w:iCs/>
          <w:shd w:val="clear" w:color="auto" w:fill="FFFFFF"/>
        </w:rPr>
        <w:t xml:space="preserve"> were difficult to interpret from static images (e.g. </w:t>
      </w:r>
      <w:r w:rsidR="003F5DA0" w:rsidRPr="00BA66AD">
        <w:rPr>
          <w:shd w:val="clear" w:color="auto" w:fill="FFFFFF"/>
        </w:rPr>
        <w:fldChar w:fldCharType="begin"/>
      </w:r>
      <w:r w:rsidR="003F5DA0" w:rsidRPr="00BA66AD">
        <w:rPr>
          <w:shd w:val="clear" w:color="auto" w:fill="FFFFFF"/>
        </w:rPr>
        <w:instrText xml:space="preserve"> REF _Ref293075002 \r \h </w:instrText>
      </w:r>
      <w:r w:rsidR="003F5DA0" w:rsidRPr="00BA66AD">
        <w:rPr>
          <w:shd w:val="clear" w:color="auto" w:fill="FFFFFF"/>
        </w:rPr>
      </w:r>
      <w:r w:rsidR="003F5DA0" w:rsidRPr="00BA66AD">
        <w:rPr>
          <w:shd w:val="clear" w:color="auto" w:fill="FFFFFF"/>
        </w:rPr>
        <w:fldChar w:fldCharType="separate"/>
      </w:r>
      <w:r w:rsidR="002F657E">
        <w:rPr>
          <w:shd w:val="clear" w:color="auto" w:fill="FFFFFF"/>
        </w:rPr>
        <w:t>[51]</w:t>
      </w:r>
      <w:r w:rsidR="003F5DA0" w:rsidRPr="00BA66AD">
        <w:rPr>
          <w:shd w:val="clear" w:color="auto" w:fill="FFFFFF"/>
        </w:rPr>
        <w:fldChar w:fldCharType="end"/>
      </w:r>
      <w:r w:rsidR="003F5DA0" w:rsidRPr="00BA66AD">
        <w:rPr>
          <w:shd w:val="clear" w:color="auto" w:fill="FFFFFF"/>
        </w:rPr>
        <w:t>)</w:t>
      </w:r>
      <w:r w:rsidR="003F5DA0" w:rsidRPr="00BA66AD">
        <w:rPr>
          <w:bCs/>
          <w:iCs/>
          <w:shd w:val="clear" w:color="auto" w:fill="FFFFFF"/>
        </w:rPr>
        <w:t>, but that were clearly defined by protocol.</w:t>
      </w:r>
    </w:p>
    <w:p w14:paraId="0C5698F6" w14:textId="7572D810" w:rsidR="002934B5" w:rsidRPr="003F5DA0" w:rsidRDefault="003F5DA0" w:rsidP="002934B5">
      <w:pPr>
        <w:rPr>
          <w:color w:val="3D3C3D"/>
          <w:szCs w:val="17"/>
          <w:shd w:val="clear" w:color="auto" w:fill="FFFFFF"/>
        </w:rPr>
      </w:pPr>
      <w:r>
        <w:rPr>
          <w:b/>
          <w:bCs/>
          <w:iCs/>
          <w:color w:val="3D3C3D"/>
          <w:szCs w:val="17"/>
          <w:shd w:val="clear" w:color="auto" w:fill="FFFFFF"/>
        </w:rPr>
        <w:t xml:space="preserve"> </w:t>
      </w:r>
      <w:r w:rsidR="006F23A7" w:rsidRPr="00C1231A">
        <w:t>Four of thirteen quality monitoring assessment</w:t>
      </w:r>
      <w:r w:rsidR="008B267F" w:rsidRPr="00C1231A">
        <w:t xml:space="preserve"> </w:t>
      </w:r>
      <w:r w:rsidR="001258F9" w:rsidRPr="00C1231A">
        <w:t>parameters</w:t>
      </w:r>
      <w:r w:rsidR="008B267F" w:rsidRPr="00C1231A">
        <w:t xml:space="preserve"> </w:t>
      </w:r>
      <w:r w:rsidR="006F23A7" w:rsidRPr="00C1231A">
        <w:t xml:space="preserve">were chosen </w:t>
      </w:r>
      <w:r w:rsidR="008B267F" w:rsidRPr="00C1231A">
        <w:t xml:space="preserve">from the EPA </w:t>
      </w:r>
      <w:r w:rsidR="008B267F" w:rsidRPr="00C1231A">
        <w:rPr>
          <w:bCs/>
          <w:iCs/>
          <w:color w:val="3D3C3D"/>
          <w:shd w:val="clear" w:color="auto" w:fill="FFFFFF"/>
        </w:rPr>
        <w:t xml:space="preserve">Rapid </w:t>
      </w:r>
      <w:proofErr w:type="spellStart"/>
      <w:r w:rsidR="008B267F" w:rsidRPr="00C1231A">
        <w:rPr>
          <w:bCs/>
          <w:iCs/>
          <w:color w:val="3D3C3D"/>
          <w:shd w:val="clear" w:color="auto" w:fill="FFFFFF"/>
        </w:rPr>
        <w:t>Bioassessment</w:t>
      </w:r>
      <w:proofErr w:type="spellEnd"/>
      <w:r w:rsidR="008B267F" w:rsidRPr="00C1231A">
        <w:rPr>
          <w:bCs/>
          <w:iCs/>
          <w:color w:val="3D3C3D"/>
          <w:shd w:val="clear" w:color="auto" w:fill="FFFFFF"/>
        </w:rPr>
        <w:t xml:space="preserve"> Protocols</w:t>
      </w:r>
      <w:r w:rsidR="008B267F" w:rsidRPr="00C1231A">
        <w:rPr>
          <w:bCs/>
          <w:i/>
          <w:iCs/>
          <w:color w:val="3D3C3D"/>
          <w:shd w:val="clear" w:color="auto" w:fill="FFFFFF"/>
        </w:rPr>
        <w:t xml:space="preserve"> </w:t>
      </w:r>
      <w:r w:rsidR="008B267F" w:rsidRPr="00C1231A">
        <w:rPr>
          <w:bCs/>
          <w:iCs/>
          <w:color w:val="3D3C3D"/>
          <w:shd w:val="clear" w:color="auto" w:fill="FFFFFF"/>
        </w:rPr>
        <w:fldChar w:fldCharType="begin"/>
      </w:r>
      <w:r w:rsidR="008B267F" w:rsidRPr="00C1231A">
        <w:rPr>
          <w:bCs/>
          <w:iCs/>
          <w:color w:val="3D3C3D"/>
          <w:shd w:val="clear" w:color="auto" w:fill="FFFFFF"/>
        </w:rPr>
        <w:instrText xml:space="preserve"> REF _Ref293122838 \r \h </w:instrText>
      </w:r>
      <w:r w:rsidR="008B267F" w:rsidRPr="00C1231A">
        <w:rPr>
          <w:bCs/>
          <w:iCs/>
          <w:color w:val="3D3C3D"/>
          <w:shd w:val="clear" w:color="auto" w:fill="FFFFFF"/>
        </w:rPr>
      </w:r>
      <w:r w:rsidR="008B267F" w:rsidRPr="00C1231A">
        <w:rPr>
          <w:bCs/>
          <w:iCs/>
          <w:color w:val="3D3C3D"/>
          <w:shd w:val="clear" w:color="auto" w:fill="FFFFFF"/>
        </w:rPr>
        <w:fldChar w:fldCharType="separate"/>
      </w:r>
      <w:r w:rsidR="002F657E">
        <w:rPr>
          <w:bCs/>
          <w:iCs/>
          <w:color w:val="3D3C3D"/>
          <w:shd w:val="clear" w:color="auto" w:fill="FFFFFF"/>
        </w:rPr>
        <w:t>[44]</w:t>
      </w:r>
      <w:r w:rsidR="008B267F" w:rsidRPr="00C1231A">
        <w:rPr>
          <w:bCs/>
          <w:iCs/>
          <w:color w:val="3D3C3D"/>
          <w:shd w:val="clear" w:color="auto" w:fill="FFFFFF"/>
        </w:rPr>
        <w:fldChar w:fldCharType="end"/>
      </w:r>
      <w:r w:rsidR="00AA6592" w:rsidRPr="00C1231A">
        <w:rPr>
          <w:color w:val="3D3C3D"/>
          <w:shd w:val="clear" w:color="auto" w:fill="FFFFFF"/>
        </w:rPr>
        <w:t xml:space="preserve"> and simulated in</w:t>
      </w:r>
      <w:r w:rsidR="00501F2A" w:rsidRPr="00C1231A">
        <w:rPr>
          <w:color w:val="3D3C3D"/>
          <w:shd w:val="clear" w:color="auto" w:fill="FFFFFF"/>
        </w:rPr>
        <w:t xml:space="preserve"> the Unity virtual environment:</w:t>
      </w:r>
      <w:r w:rsidR="001258F9" w:rsidRPr="00C1231A">
        <w:rPr>
          <w:color w:val="3D3C3D"/>
          <w:shd w:val="clear" w:color="auto" w:fill="FFFFFF"/>
        </w:rPr>
        <w:t xml:space="preserve"> </w:t>
      </w:r>
      <w:proofErr w:type="spellStart"/>
      <w:r w:rsidR="001258F9" w:rsidRPr="00C1231A">
        <w:rPr>
          <w:i/>
          <w:color w:val="3D3C3D"/>
          <w:shd w:val="clear" w:color="auto" w:fill="FFFFFF"/>
        </w:rPr>
        <w:t>e</w:t>
      </w:r>
      <w:r w:rsidR="003561E1" w:rsidRPr="00C1231A">
        <w:rPr>
          <w:i/>
          <w:color w:val="3D3C3D"/>
          <w:shd w:val="clear" w:color="auto" w:fill="FFFFFF"/>
        </w:rPr>
        <w:t>pifaunal</w:t>
      </w:r>
      <w:proofErr w:type="spellEnd"/>
      <w:r w:rsidR="003561E1" w:rsidRPr="00C1231A">
        <w:rPr>
          <w:i/>
          <w:color w:val="3D3C3D"/>
          <w:shd w:val="clear" w:color="auto" w:fill="FFFFFF"/>
        </w:rPr>
        <w:t xml:space="preserve"> substrate</w:t>
      </w:r>
      <w:r w:rsidR="001258F9" w:rsidRPr="00C1231A">
        <w:rPr>
          <w:i/>
          <w:color w:val="3D3C3D"/>
          <w:shd w:val="clear" w:color="auto" w:fill="FFFFFF"/>
        </w:rPr>
        <w:t>/available cover</w:t>
      </w:r>
      <w:r w:rsidR="001258F9" w:rsidRPr="00C1231A">
        <w:rPr>
          <w:color w:val="3D3C3D"/>
          <w:shd w:val="clear" w:color="auto" w:fill="FFFFFF"/>
        </w:rPr>
        <w:t xml:space="preserve">, </w:t>
      </w:r>
      <w:r w:rsidR="001258F9" w:rsidRPr="00C1231A">
        <w:rPr>
          <w:i/>
          <w:color w:val="3D3C3D"/>
          <w:shd w:val="clear" w:color="auto" w:fill="FFFFFF"/>
        </w:rPr>
        <w:t>bank stability</w:t>
      </w:r>
      <w:r w:rsidR="001258F9" w:rsidRPr="00C1231A">
        <w:rPr>
          <w:color w:val="3D3C3D"/>
          <w:shd w:val="clear" w:color="auto" w:fill="FFFFFF"/>
        </w:rPr>
        <w:t>,</w:t>
      </w:r>
      <w:r w:rsidR="001258F9">
        <w:rPr>
          <w:color w:val="3D3C3D"/>
          <w:szCs w:val="17"/>
          <w:shd w:val="clear" w:color="auto" w:fill="FFFFFF"/>
        </w:rPr>
        <w:t xml:space="preserve"> </w:t>
      </w:r>
      <w:r w:rsidR="001258F9" w:rsidRPr="001258F9">
        <w:rPr>
          <w:i/>
          <w:color w:val="3D3C3D"/>
          <w:szCs w:val="17"/>
          <w:shd w:val="clear" w:color="auto" w:fill="FFFFFF"/>
        </w:rPr>
        <w:t>riparian vegetation zone width</w:t>
      </w:r>
      <w:r w:rsidR="001258F9">
        <w:rPr>
          <w:color w:val="3D3C3D"/>
          <w:szCs w:val="17"/>
          <w:shd w:val="clear" w:color="auto" w:fill="FFFFFF"/>
        </w:rPr>
        <w:t xml:space="preserve">, and </w:t>
      </w:r>
      <w:r w:rsidR="001258F9" w:rsidRPr="001258F9">
        <w:rPr>
          <w:i/>
          <w:color w:val="3D3C3D"/>
          <w:szCs w:val="17"/>
          <w:shd w:val="clear" w:color="auto" w:fill="FFFFFF"/>
        </w:rPr>
        <w:t>channel alteration</w:t>
      </w:r>
      <w:r w:rsidR="001258F9">
        <w:rPr>
          <w:color w:val="3D3C3D"/>
          <w:szCs w:val="17"/>
          <w:shd w:val="clear" w:color="auto" w:fill="FFFFFF"/>
        </w:rPr>
        <w:t>.</w:t>
      </w:r>
      <w:r>
        <w:rPr>
          <w:color w:val="3D3C3D"/>
          <w:szCs w:val="17"/>
          <w:shd w:val="clear" w:color="auto" w:fill="FFFFFF"/>
        </w:rPr>
        <w:t xml:space="preserve"> </w:t>
      </w:r>
      <w:r w:rsidR="00AA6592">
        <w:rPr>
          <w:color w:val="3D3C3D"/>
          <w:szCs w:val="17"/>
          <w:shd w:val="clear" w:color="auto" w:fill="FFFFFF"/>
        </w:rPr>
        <w:t xml:space="preserve">These variables were chosen based on their relative impact on habitat </w:t>
      </w:r>
      <w:r w:rsidR="003561E1">
        <w:rPr>
          <w:color w:val="3D3C3D"/>
          <w:szCs w:val="17"/>
          <w:shd w:val="clear" w:color="auto" w:fill="FFFFFF"/>
        </w:rPr>
        <w:t>(correlations to DV biological index scores)</w:t>
      </w:r>
      <w:r w:rsidR="00AA6592" w:rsidRPr="00AA6592">
        <w:rPr>
          <w:b/>
          <w:color w:val="3D3C3D"/>
          <w:szCs w:val="17"/>
          <w:shd w:val="clear" w:color="auto" w:fill="FFFFFF"/>
        </w:rPr>
        <w:t xml:space="preserve">(ref, </w:t>
      </w:r>
      <w:proofErr w:type="spellStart"/>
      <w:r w:rsidR="00AA6592" w:rsidRPr="00AA6592">
        <w:rPr>
          <w:b/>
          <w:color w:val="3D3C3D"/>
          <w:szCs w:val="17"/>
          <w:shd w:val="clear" w:color="auto" w:fill="FFFFFF"/>
        </w:rPr>
        <w:t>greg’s</w:t>
      </w:r>
      <w:proofErr w:type="spellEnd"/>
      <w:r w:rsidR="00AA6592" w:rsidRPr="00AA6592">
        <w:rPr>
          <w:b/>
          <w:color w:val="3D3C3D"/>
          <w:szCs w:val="17"/>
          <w:shd w:val="clear" w:color="auto" w:fill="FFFFFF"/>
        </w:rPr>
        <w:t xml:space="preserve"> </w:t>
      </w:r>
      <w:r w:rsidR="00E709F4">
        <w:rPr>
          <w:b/>
          <w:color w:val="3D3C3D"/>
          <w:szCs w:val="17"/>
          <w:shd w:val="clear" w:color="auto" w:fill="FFFFFF"/>
        </w:rPr>
        <w:t>PPT</w:t>
      </w:r>
      <w:commentRangeStart w:id="47"/>
      <w:r w:rsidR="00AA6592" w:rsidRPr="00AA6592">
        <w:rPr>
          <w:b/>
          <w:color w:val="3D3C3D"/>
          <w:szCs w:val="17"/>
          <w:shd w:val="clear" w:color="auto" w:fill="FFFFFF"/>
        </w:rPr>
        <w:t>?)</w:t>
      </w:r>
      <w:r w:rsidR="004D09F9">
        <w:rPr>
          <w:color w:val="3D3C3D"/>
          <w:szCs w:val="17"/>
          <w:shd w:val="clear" w:color="auto" w:fill="FFFFFF"/>
        </w:rPr>
        <w:t xml:space="preserve"> and clarity of parameter assessment;</w:t>
      </w:r>
      <w:commentRangeEnd w:id="47"/>
      <w:r w:rsidR="008175EB">
        <w:rPr>
          <w:rStyle w:val="CommentReference"/>
        </w:rPr>
        <w:commentReference w:id="47"/>
      </w:r>
      <w:r w:rsidR="004D09F9">
        <w:rPr>
          <w:color w:val="3D3C3D"/>
          <w:szCs w:val="17"/>
          <w:shd w:val="clear" w:color="auto" w:fill="FFFFFF"/>
        </w:rPr>
        <w:t xml:space="preserve"> as shown in </w:t>
      </w:r>
      <w:r w:rsidR="004D09F9">
        <w:rPr>
          <w:color w:val="3D3C3D"/>
          <w:szCs w:val="17"/>
          <w:shd w:val="clear" w:color="auto" w:fill="FFFFFF"/>
        </w:rPr>
        <w:fldChar w:fldCharType="begin"/>
      </w:r>
      <w:r w:rsidR="004D09F9">
        <w:rPr>
          <w:color w:val="3D3C3D"/>
          <w:szCs w:val="17"/>
          <w:shd w:val="clear" w:color="auto" w:fill="FFFFFF"/>
        </w:rPr>
        <w:instrText xml:space="preserve"> REF _Ref304351335 \h </w:instrText>
      </w:r>
      <w:r w:rsidR="004D09F9">
        <w:rPr>
          <w:color w:val="3D3C3D"/>
          <w:szCs w:val="17"/>
          <w:shd w:val="clear" w:color="auto" w:fill="FFFFFF"/>
        </w:rPr>
      </w:r>
      <w:r w:rsidR="004D09F9">
        <w:rPr>
          <w:color w:val="3D3C3D"/>
          <w:szCs w:val="17"/>
          <w:shd w:val="clear" w:color="auto" w:fill="FFFFFF"/>
        </w:rPr>
        <w:fldChar w:fldCharType="separate"/>
      </w:r>
      <w:ins w:id="48" w:author="Alina Goldman" w:date="2015-09-21T11:08:00Z">
        <w:r w:rsidR="002F657E">
          <w:t xml:space="preserve">Figure </w:t>
        </w:r>
        <w:r w:rsidR="002F657E">
          <w:rPr>
            <w:noProof/>
          </w:rPr>
          <w:t>2</w:t>
        </w:r>
      </w:ins>
      <w:r w:rsidR="004D09F9">
        <w:rPr>
          <w:color w:val="3D3C3D"/>
          <w:szCs w:val="17"/>
          <w:shd w:val="clear" w:color="auto" w:fill="FFFFFF"/>
        </w:rPr>
        <w:fldChar w:fldCharType="end"/>
      </w:r>
      <w:r w:rsidR="004D09F9">
        <w:rPr>
          <w:color w:val="3D3C3D"/>
          <w:szCs w:val="17"/>
          <w:shd w:val="clear" w:color="auto" w:fill="FFFFFF"/>
        </w:rPr>
        <w:t>, some parameters were not linearly weighted and required gestalt assessment techniques not des</w:t>
      </w:r>
      <w:r w:rsidR="003E56E9">
        <w:rPr>
          <w:color w:val="3D3C3D"/>
          <w:szCs w:val="17"/>
          <w:shd w:val="clear" w:color="auto" w:fill="FFFFFF"/>
        </w:rPr>
        <w:t>cribed directly in the protocol</w:t>
      </w:r>
      <w:r w:rsidR="00E709F4">
        <w:rPr>
          <w:rStyle w:val="FootnoteReference"/>
          <w:color w:val="3D3C3D"/>
          <w:szCs w:val="17"/>
          <w:shd w:val="clear" w:color="auto" w:fill="FFFFFF"/>
        </w:rPr>
        <w:footnoteReference w:id="1"/>
      </w:r>
      <w:r w:rsidR="003E56E9">
        <w:rPr>
          <w:color w:val="3D3C3D"/>
          <w:szCs w:val="17"/>
          <w:shd w:val="clear" w:color="auto" w:fill="FFFFFF"/>
        </w:rPr>
        <w:t xml:space="preserve"> </w:t>
      </w:r>
      <w:r w:rsidR="003E56E9">
        <w:rPr>
          <w:color w:val="000000" w:themeColor="text1"/>
          <w:szCs w:val="17"/>
          <w:shd w:val="clear" w:color="auto" w:fill="FFFFFF"/>
        </w:rPr>
        <w:t xml:space="preserve">(C. </w:t>
      </w:r>
      <w:proofErr w:type="spellStart"/>
      <w:r w:rsidR="003E56E9">
        <w:rPr>
          <w:color w:val="000000" w:themeColor="text1"/>
          <w:szCs w:val="17"/>
          <w:shd w:val="clear" w:color="auto" w:fill="FFFFFF"/>
        </w:rPr>
        <w:t>Wiss</w:t>
      </w:r>
      <w:proofErr w:type="spellEnd"/>
      <w:r w:rsidR="003E56E9">
        <w:rPr>
          <w:color w:val="000000" w:themeColor="text1"/>
          <w:szCs w:val="17"/>
          <w:shd w:val="clear" w:color="auto" w:fill="FFFFFF"/>
        </w:rPr>
        <w:t>, Personal Communication, September 17, 2015)(G. Pond, Personal Communication, September 18, 2015)</w:t>
      </w:r>
      <w:r w:rsidR="00E709F4">
        <w:rPr>
          <w:color w:val="000000" w:themeColor="text1"/>
          <w:szCs w:val="17"/>
          <w:shd w:val="clear" w:color="auto" w:fill="FFFFFF"/>
        </w:rPr>
        <w:t xml:space="preserve">. </w:t>
      </w:r>
    </w:p>
    <w:p w14:paraId="7607FB5F" w14:textId="17B6863D" w:rsidR="008D015E" w:rsidRDefault="00FB0E6C" w:rsidP="002934B5">
      <w:pPr>
        <w:rPr>
          <w:rFonts w:ascii="Arial" w:hAnsi="Arial" w:cs="Arial"/>
          <w:b/>
          <w:color w:val="000000" w:themeColor="text1"/>
          <w:sz w:val="18"/>
          <w:szCs w:val="18"/>
          <w:shd w:val="clear" w:color="auto" w:fill="FFFFFF"/>
        </w:rPr>
      </w:pPr>
      <w:r>
        <w:rPr>
          <w:rFonts w:ascii="Arial" w:hAnsi="Arial" w:cs="Arial"/>
          <w:b/>
          <w:color w:val="000000" w:themeColor="text1"/>
          <w:sz w:val="18"/>
          <w:szCs w:val="18"/>
          <w:shd w:val="clear" w:color="auto" w:fill="FFFFFF"/>
        </w:rPr>
        <w:t>Optimal and Poor Environments</w:t>
      </w:r>
    </w:p>
    <w:p w14:paraId="4B9CD430" w14:textId="7E020727" w:rsidR="00FB2ABF" w:rsidRPr="002F657E" w:rsidRDefault="00FB0E6C" w:rsidP="002F657E">
      <w:pPr>
        <w:keepNext/>
      </w:pPr>
      <w:r>
        <w:rPr>
          <w:shd w:val="clear" w:color="auto" w:fill="FFFFFF"/>
        </w:rPr>
        <w:t>Each of the four parameters was modeled in an optimal and poor environment</w:t>
      </w:r>
      <w:r w:rsidR="006F73BF">
        <w:rPr>
          <w:shd w:val="clear" w:color="auto" w:fill="FFFFFF"/>
        </w:rPr>
        <w:t xml:space="preserve"> based on principles described the EPA protocol guidelines </w:t>
      </w:r>
      <w:r w:rsidR="006F73BF" w:rsidRPr="00C1231A">
        <w:rPr>
          <w:bCs/>
          <w:iCs/>
          <w:color w:val="3D3C3D"/>
          <w:shd w:val="clear" w:color="auto" w:fill="FFFFFF"/>
        </w:rPr>
        <w:fldChar w:fldCharType="begin"/>
      </w:r>
      <w:r w:rsidR="006F73BF" w:rsidRPr="00C1231A">
        <w:rPr>
          <w:bCs/>
          <w:iCs/>
          <w:color w:val="3D3C3D"/>
          <w:shd w:val="clear" w:color="auto" w:fill="FFFFFF"/>
        </w:rPr>
        <w:instrText xml:space="preserve"> REF _Ref293122838 \r \h </w:instrText>
      </w:r>
      <w:r w:rsidR="006F73BF" w:rsidRPr="00C1231A">
        <w:rPr>
          <w:bCs/>
          <w:iCs/>
          <w:color w:val="3D3C3D"/>
          <w:shd w:val="clear" w:color="auto" w:fill="FFFFFF"/>
        </w:rPr>
      </w:r>
      <w:r w:rsidR="006F73BF" w:rsidRPr="00C1231A">
        <w:rPr>
          <w:bCs/>
          <w:iCs/>
          <w:color w:val="3D3C3D"/>
          <w:shd w:val="clear" w:color="auto" w:fill="FFFFFF"/>
        </w:rPr>
        <w:fldChar w:fldCharType="separate"/>
      </w:r>
      <w:r w:rsidR="002F657E">
        <w:rPr>
          <w:bCs/>
          <w:iCs/>
          <w:color w:val="3D3C3D"/>
          <w:shd w:val="clear" w:color="auto" w:fill="FFFFFF"/>
        </w:rPr>
        <w:t>[44]</w:t>
      </w:r>
      <w:r w:rsidR="006F73BF" w:rsidRPr="00C1231A">
        <w:rPr>
          <w:bCs/>
          <w:iCs/>
          <w:color w:val="3D3C3D"/>
          <w:shd w:val="clear" w:color="auto" w:fill="FFFFFF"/>
        </w:rPr>
        <w:fldChar w:fldCharType="end"/>
      </w:r>
      <w:r w:rsidR="006F73BF">
        <w:rPr>
          <w:bCs/>
          <w:iCs/>
          <w:color w:val="3D3C3D"/>
          <w:shd w:val="clear" w:color="auto" w:fill="FFFFFF"/>
        </w:rPr>
        <w:t xml:space="preserve">. For instance, </w:t>
      </w:r>
      <w:r w:rsidR="00697C6C">
        <w:rPr>
          <w:bCs/>
          <w:iCs/>
          <w:color w:val="3D3C3D"/>
          <w:shd w:val="clear" w:color="auto" w:fill="FFFFFF"/>
        </w:rPr>
        <w:fldChar w:fldCharType="begin"/>
      </w:r>
      <w:r w:rsidR="00697C6C">
        <w:rPr>
          <w:bCs/>
          <w:iCs/>
          <w:color w:val="3D3C3D"/>
          <w:shd w:val="clear" w:color="auto" w:fill="FFFFFF"/>
        </w:rPr>
        <w:instrText xml:space="preserve"> REF _Ref304447733 \h </w:instrText>
      </w:r>
      <w:r w:rsidR="00697C6C">
        <w:rPr>
          <w:bCs/>
          <w:iCs/>
          <w:color w:val="3D3C3D"/>
          <w:shd w:val="clear" w:color="auto" w:fill="FFFFFF"/>
        </w:rPr>
      </w:r>
      <w:r w:rsidR="00697C6C">
        <w:rPr>
          <w:bCs/>
          <w:iCs/>
          <w:color w:val="3D3C3D"/>
          <w:shd w:val="clear" w:color="auto" w:fill="FFFFFF"/>
        </w:rPr>
        <w:fldChar w:fldCharType="separate"/>
      </w:r>
      <w:ins w:id="49" w:author="Alina Goldman" w:date="2015-09-21T11:08:00Z">
        <w:r w:rsidR="002F657E">
          <w:t xml:space="preserve">Figure </w:t>
        </w:r>
        <w:r w:rsidR="002F657E">
          <w:rPr>
            <w:noProof/>
          </w:rPr>
          <w:t>5</w:t>
        </w:r>
      </w:ins>
      <w:r w:rsidR="00697C6C">
        <w:rPr>
          <w:bCs/>
          <w:iCs/>
          <w:color w:val="3D3C3D"/>
          <w:shd w:val="clear" w:color="auto" w:fill="FFFFFF"/>
        </w:rPr>
        <w:fldChar w:fldCharType="end"/>
      </w:r>
      <w:r w:rsidR="00697C6C">
        <w:rPr>
          <w:bCs/>
          <w:iCs/>
          <w:color w:val="3D3C3D"/>
          <w:shd w:val="clear" w:color="auto" w:fill="FFFFFF"/>
        </w:rPr>
        <w:t xml:space="preserve"> shows a photo of optimal </w:t>
      </w:r>
      <w:proofErr w:type="spellStart"/>
      <w:r w:rsidR="00697C6C">
        <w:rPr>
          <w:bCs/>
          <w:iCs/>
          <w:color w:val="3D3C3D"/>
          <w:shd w:val="clear" w:color="auto" w:fill="FFFFFF"/>
        </w:rPr>
        <w:t>epifaunal</w:t>
      </w:r>
      <w:proofErr w:type="spellEnd"/>
      <w:r w:rsidR="00697C6C">
        <w:rPr>
          <w:bCs/>
          <w:iCs/>
          <w:color w:val="3D3C3D"/>
          <w:shd w:val="clear" w:color="auto" w:fill="FFFFFF"/>
        </w:rPr>
        <w:t xml:space="preserve"> substrate </w:t>
      </w:r>
      <w:del w:id="50" w:author="Jenny Preece" w:date="2015-09-21T17:49:00Z">
        <w:r w:rsidR="00697C6C" w:rsidDel="000801DF">
          <w:rPr>
            <w:bCs/>
            <w:iCs/>
            <w:color w:val="3D3C3D"/>
            <w:shd w:val="clear" w:color="auto" w:fill="FFFFFF"/>
          </w:rPr>
          <w:delText xml:space="preserve">in a photo </w:delText>
        </w:r>
      </w:del>
      <w:r w:rsidR="00697C6C">
        <w:rPr>
          <w:bCs/>
          <w:iCs/>
          <w:color w:val="3D3C3D"/>
          <w:shd w:val="clear" w:color="auto" w:fill="FFFFFF"/>
        </w:rPr>
        <w:t xml:space="preserve">and a screenshot of the simulated environment, while </w:t>
      </w:r>
      <w:r w:rsidR="002F657E">
        <w:rPr>
          <w:bCs/>
          <w:iCs/>
          <w:color w:val="3D3C3D"/>
          <w:shd w:val="clear" w:color="auto" w:fill="FFFFFF"/>
        </w:rPr>
        <w:fldChar w:fldCharType="begin"/>
      </w:r>
      <w:r w:rsidR="002F657E">
        <w:rPr>
          <w:bCs/>
          <w:iCs/>
          <w:color w:val="3D3C3D"/>
          <w:shd w:val="clear" w:color="auto" w:fill="FFFFFF"/>
        </w:rPr>
        <w:instrText xml:space="preserve"> REF _Ref304453267 \h </w:instrText>
      </w:r>
      <w:r w:rsidR="002F657E">
        <w:rPr>
          <w:bCs/>
          <w:iCs/>
          <w:color w:val="3D3C3D"/>
          <w:shd w:val="clear" w:color="auto" w:fill="FFFFFF"/>
        </w:rPr>
      </w:r>
      <w:r w:rsidR="002F657E">
        <w:rPr>
          <w:bCs/>
          <w:iCs/>
          <w:color w:val="3D3C3D"/>
          <w:shd w:val="clear" w:color="auto" w:fill="FFFFFF"/>
        </w:rPr>
        <w:fldChar w:fldCharType="separate"/>
      </w:r>
      <w:ins w:id="51" w:author="Alina Goldman" w:date="2015-09-21T11:12:00Z">
        <w:r w:rsidR="002F657E">
          <w:t xml:space="preserve">Figure </w:t>
        </w:r>
        <w:r w:rsidR="002F657E">
          <w:rPr>
            <w:noProof/>
          </w:rPr>
          <w:t>6</w:t>
        </w:r>
      </w:ins>
      <w:r w:rsidR="002F657E">
        <w:rPr>
          <w:bCs/>
          <w:iCs/>
          <w:color w:val="3D3C3D"/>
          <w:shd w:val="clear" w:color="auto" w:fill="FFFFFF"/>
        </w:rPr>
        <w:fldChar w:fldCharType="end"/>
      </w:r>
      <w:r w:rsidR="002F657E">
        <w:rPr>
          <w:bCs/>
          <w:iCs/>
          <w:color w:val="3D3C3D"/>
          <w:shd w:val="clear" w:color="auto" w:fill="FFFFFF"/>
        </w:rPr>
        <w:t xml:space="preserve"> </w:t>
      </w:r>
      <w:r w:rsidR="00697C6C">
        <w:rPr>
          <w:bCs/>
          <w:iCs/>
          <w:color w:val="3D3C3D"/>
          <w:shd w:val="clear" w:color="auto" w:fill="FFFFFF"/>
        </w:rPr>
        <w:t>shows</w:t>
      </w:r>
      <w:r w:rsidR="000D40C8">
        <w:rPr>
          <w:bCs/>
          <w:iCs/>
          <w:color w:val="3D3C3D"/>
          <w:shd w:val="clear" w:color="auto" w:fill="FFFFFF"/>
        </w:rPr>
        <w:t xml:space="preserve"> a parallel photo and screenshot of</w:t>
      </w:r>
      <w:r w:rsidR="00697C6C">
        <w:rPr>
          <w:bCs/>
          <w:iCs/>
          <w:color w:val="3D3C3D"/>
          <w:shd w:val="clear" w:color="auto" w:fill="FFFFFF"/>
        </w:rPr>
        <w:t xml:space="preserve"> poor bank stability</w:t>
      </w:r>
      <w:r w:rsidR="000D40C8">
        <w:rPr>
          <w:bCs/>
          <w:iCs/>
          <w:color w:val="3D3C3D"/>
          <w:shd w:val="clear" w:color="auto" w:fill="FFFFFF"/>
        </w:rPr>
        <w:t>.</w:t>
      </w:r>
    </w:p>
    <w:p w14:paraId="2CF477D1" w14:textId="77777777" w:rsidR="003330D5" w:rsidRDefault="003330D5" w:rsidP="003330D5">
      <w:pPr>
        <w:keepNext/>
      </w:pPr>
      <w:r>
        <w:rPr>
          <w:b/>
          <w:noProof/>
          <w:sz w:val="19"/>
          <w:szCs w:val="19"/>
        </w:rPr>
        <w:drawing>
          <wp:inline distT="0" distB="0" distL="0" distR="0" wp14:anchorId="219DB2B9" wp14:editId="6B1BA16E">
            <wp:extent cx="2734147" cy="3181299"/>
            <wp:effectExtent l="76200" t="76200" r="161925" b="146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timal copy.jpg"/>
                    <pic:cNvPicPr/>
                  </pic:nvPicPr>
                  <pic:blipFill rotWithShape="1">
                    <a:blip r:embed="rId15">
                      <a:extLst>
                        <a:ext uri="{28A0092B-C50C-407E-A947-70E740481C1C}">
                          <a14:useLocalDpi xmlns:a14="http://schemas.microsoft.com/office/drawing/2010/main" val="0"/>
                        </a:ext>
                      </a:extLst>
                    </a:blip>
                    <a:srcRect l="1" r="306"/>
                    <a:stretch/>
                  </pic:blipFill>
                  <pic:spPr bwMode="auto">
                    <a:xfrm>
                      <a:off x="0" y="0"/>
                      <a:ext cx="2734846" cy="318211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EAF8D1" w14:textId="1E21C925" w:rsidR="00A266C4" w:rsidRDefault="003330D5" w:rsidP="00D91037">
      <w:pPr>
        <w:pStyle w:val="Caption"/>
        <w:jc w:val="both"/>
      </w:pPr>
      <w:bookmarkStart w:id="52" w:name="_Ref304447733"/>
      <w:commentRangeStart w:id="53"/>
      <w:r>
        <w:t xml:space="preserve">Figure </w:t>
      </w:r>
      <w:fldSimple w:instr=" SEQ Figure \* ARABIC ">
        <w:r w:rsidR="002F657E">
          <w:rPr>
            <w:noProof/>
          </w:rPr>
          <w:t>5</w:t>
        </w:r>
      </w:fldSimple>
      <w:bookmarkEnd w:id="52"/>
      <w:r>
        <w:t xml:space="preserve">: Optimal </w:t>
      </w:r>
      <w:proofErr w:type="spellStart"/>
      <w:r>
        <w:t>Epifaunal</w:t>
      </w:r>
      <w:proofErr w:type="spellEnd"/>
      <w:r>
        <w:t xml:space="preserve"> Substrate environment, shown in a live photo and in the Unity simulation.  Both environments show an abundance of bank cover for fish and </w:t>
      </w:r>
      <w:proofErr w:type="spellStart"/>
      <w:r>
        <w:t>macroinvertebrate</w:t>
      </w:r>
      <w:proofErr w:type="spellEnd"/>
      <w:r>
        <w:t xml:space="preserve"> organisms that are made up of fallen logs, cobble and bank cover. </w:t>
      </w:r>
      <w:commentRangeEnd w:id="53"/>
      <w:r w:rsidR="000801DF">
        <w:rPr>
          <w:rStyle w:val="CommentReference"/>
          <w:b w:val="0"/>
        </w:rPr>
        <w:commentReference w:id="53"/>
      </w:r>
    </w:p>
    <w:p w14:paraId="35280E05" w14:textId="77777777" w:rsidR="000D40C8" w:rsidRDefault="00D91037" w:rsidP="000D40C8">
      <w:pPr>
        <w:keepNext/>
      </w:pPr>
      <w:r>
        <w:rPr>
          <w:noProof/>
        </w:rPr>
        <w:drawing>
          <wp:inline distT="0" distB="0" distL="0" distR="0" wp14:anchorId="2FAA8A77" wp14:editId="6583DFB6">
            <wp:extent cx="2912642" cy="3355214"/>
            <wp:effectExtent l="76200" t="76200" r="161290" b="150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tability_realsim.jpg"/>
                    <pic:cNvPicPr/>
                  </pic:nvPicPr>
                  <pic:blipFill>
                    <a:blip r:embed="rId16">
                      <a:extLst>
                        <a:ext uri="{28A0092B-C50C-407E-A947-70E740481C1C}">
                          <a14:useLocalDpi xmlns:a14="http://schemas.microsoft.com/office/drawing/2010/main" val="0"/>
                        </a:ext>
                      </a:extLst>
                    </a:blip>
                    <a:stretch>
                      <a:fillRect/>
                    </a:stretch>
                  </pic:blipFill>
                  <pic:spPr>
                    <a:xfrm>
                      <a:off x="0" y="0"/>
                      <a:ext cx="2912642" cy="3355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54" w:name="_Ref304447735"/>
    </w:p>
    <w:p w14:paraId="441AACC5" w14:textId="210FDF57" w:rsidR="00627FDA" w:rsidRPr="00627FDA" w:rsidRDefault="000D40C8" w:rsidP="00452334">
      <w:pPr>
        <w:pStyle w:val="Caption"/>
        <w:jc w:val="both"/>
      </w:pPr>
      <w:bookmarkStart w:id="55" w:name="_Ref304453267"/>
      <w:r>
        <w:t xml:space="preserve">Figure </w:t>
      </w:r>
      <w:fldSimple w:instr=" SEQ Figure \* ARABIC ">
        <w:r w:rsidR="002F657E">
          <w:rPr>
            <w:noProof/>
          </w:rPr>
          <w:t>6</w:t>
        </w:r>
      </w:fldSimple>
      <w:bookmarkEnd w:id="55"/>
      <w:r>
        <w:t>: Poor Bank stability</w:t>
      </w:r>
      <w:r w:rsidRPr="00D91037">
        <w:t xml:space="preserve"> </w:t>
      </w:r>
      <w:r>
        <w:t xml:space="preserve">shown in a live photo and in the Unity simulation. Both environments show </w:t>
      </w:r>
      <w:proofErr w:type="gramStart"/>
      <w:r>
        <w:t>unstable,</w:t>
      </w:r>
      <w:proofErr w:type="gramEnd"/>
      <w:r>
        <w:t xml:space="preserve"> “raw” soil with high evidence of erosion and bank failure</w:t>
      </w:r>
      <w:bookmarkEnd w:id="54"/>
    </w:p>
    <w:p w14:paraId="54FAC7D0" w14:textId="0550AD2E" w:rsidR="00203B16" w:rsidRDefault="00D21B44" w:rsidP="0038663E">
      <w:pPr>
        <w:rPr>
          <w:b/>
          <w:sz w:val="19"/>
          <w:szCs w:val="19"/>
        </w:rPr>
      </w:pPr>
      <w:r>
        <w:rPr>
          <w:b/>
          <w:sz w:val="19"/>
          <w:szCs w:val="19"/>
        </w:rPr>
        <w:t>Interactions and Feedback</w:t>
      </w:r>
    </w:p>
    <w:p w14:paraId="32D68D49" w14:textId="5F479EAB" w:rsidR="00603168" w:rsidRDefault="00627FDA" w:rsidP="00452334">
      <w:commentRangeStart w:id="56"/>
      <w:r w:rsidRPr="000F4A7E">
        <w:rPr>
          <w:b/>
          <w:i/>
          <w:sz w:val="19"/>
          <w:szCs w:val="19"/>
        </w:rPr>
        <w:t>Tutorial</w:t>
      </w:r>
      <w:r w:rsidR="0034450B">
        <w:rPr>
          <w:b/>
          <w:i/>
          <w:sz w:val="19"/>
          <w:szCs w:val="19"/>
        </w:rPr>
        <w:t xml:space="preserve"> Environment</w:t>
      </w:r>
      <w:r>
        <w:rPr>
          <w:b/>
          <w:sz w:val="19"/>
          <w:szCs w:val="19"/>
        </w:rPr>
        <w:t xml:space="preserve"> </w:t>
      </w:r>
      <w:commentRangeEnd w:id="56"/>
      <w:r w:rsidR="009A35F4">
        <w:rPr>
          <w:rStyle w:val="CommentReference"/>
        </w:rPr>
        <w:commentReference w:id="56"/>
      </w:r>
      <w:r>
        <w:rPr>
          <w:bCs/>
          <w:iCs/>
          <w:color w:val="3D3C3D"/>
          <w:shd w:val="clear" w:color="auto" w:fill="FFFFFF"/>
        </w:rPr>
        <w:t>To help users meaningfully understand the parameters, a tutorial</w:t>
      </w:r>
      <w:r w:rsidR="00452334">
        <w:rPr>
          <w:bCs/>
          <w:iCs/>
          <w:color w:val="3D3C3D"/>
          <w:shd w:val="clear" w:color="auto" w:fill="FFFFFF"/>
        </w:rPr>
        <w:t xml:space="preserve"> featuring an </w:t>
      </w:r>
      <w:r>
        <w:rPr>
          <w:bCs/>
          <w:iCs/>
          <w:color w:val="3D3C3D"/>
          <w:shd w:val="clear" w:color="auto" w:fill="FFFFFF"/>
        </w:rPr>
        <w:t xml:space="preserve">optimal and poor simulation stream was built to showcase the differences between the two environments. </w:t>
      </w:r>
      <w:r w:rsidR="00452334">
        <w:t xml:space="preserve">The optimal stream featured an abundance of </w:t>
      </w:r>
      <w:proofErr w:type="spellStart"/>
      <w:r w:rsidR="00452334">
        <w:t>epifaunal</w:t>
      </w:r>
      <w:proofErr w:type="spellEnd"/>
      <w:r w:rsidR="00452334">
        <w:t xml:space="preserve"> substrate, a large riparian zone, no channel alteration and stable banks, while the poor stream has no </w:t>
      </w:r>
      <w:proofErr w:type="spellStart"/>
      <w:r w:rsidR="00452334">
        <w:t>epifaunal</w:t>
      </w:r>
      <w:proofErr w:type="spellEnd"/>
      <w:r w:rsidR="00452334">
        <w:t xml:space="preserve"> substrate, a lack of a riparian zone, high channel alteration and highly eroded unstable banks.</w:t>
      </w:r>
      <w:r w:rsidR="006B6E46">
        <w:t xml:space="preserve"> </w:t>
      </w:r>
    </w:p>
    <w:p w14:paraId="78F7BE21" w14:textId="1C0CBA36" w:rsidR="00452334" w:rsidRDefault="006B6E46" w:rsidP="00627FDA">
      <w:r>
        <w:t>Although the goal of the t</w:t>
      </w:r>
      <w:r w:rsidR="008F3BA3">
        <w:t>utorial streams was to highlight the above four parameters, other protocol parameters were built into the environment to make the environment more re</w:t>
      </w:r>
      <w:r w:rsidR="00603168">
        <w:t xml:space="preserve">alistic. The optimal </w:t>
      </w:r>
      <w:r w:rsidR="00D823EA">
        <w:t xml:space="preserve">stream </w:t>
      </w:r>
      <w:r w:rsidR="00603168">
        <w:t xml:space="preserve">contained a diversity of submerged vegetation, </w:t>
      </w:r>
      <w:commentRangeStart w:id="57"/>
      <w:r w:rsidR="00603168">
        <w:t xml:space="preserve">high sinuosity, a mix of deep and shallow pools with slow and fast velocities, and a variability of bugs and bug sounds around the stream. </w:t>
      </w:r>
      <w:commentRangeEnd w:id="57"/>
      <w:r w:rsidR="009A35F4">
        <w:rPr>
          <w:rStyle w:val="CommentReference"/>
        </w:rPr>
        <w:commentReference w:id="57"/>
      </w:r>
      <w:r w:rsidR="00603168">
        <w:t xml:space="preserve">Meanwhile, the poor quality stream had sand and bedrock floor, a majority of standing pools, no sinuosity and a dearth of </w:t>
      </w:r>
      <w:r w:rsidR="000F4A7E">
        <w:t>wildlife.</w:t>
      </w:r>
    </w:p>
    <w:p w14:paraId="72E2A492" w14:textId="236EB198" w:rsidR="000F4A7E" w:rsidRDefault="0034450B" w:rsidP="00627FDA">
      <w:r w:rsidRPr="0034450B">
        <w:rPr>
          <w:b/>
          <w:i/>
        </w:rPr>
        <w:t xml:space="preserve">Interactions </w:t>
      </w:r>
      <w:r>
        <w:t xml:space="preserve">During the training session, participants had the opportunity to explore each of the optimal and poor stream environments. </w:t>
      </w:r>
      <w:commentRangeStart w:id="58"/>
      <w:r w:rsidR="00CF06F7">
        <w:t xml:space="preserve">Participants interacted with the tutorial by picking up </w:t>
      </w:r>
      <w:r w:rsidR="003B3A5F">
        <w:t xml:space="preserve">cards </w:t>
      </w:r>
      <w:r w:rsidR="003335CA">
        <w:t xml:space="preserve">containing </w:t>
      </w:r>
      <w:r w:rsidR="001664A1">
        <w:t xml:space="preserve">either </w:t>
      </w:r>
      <w:r w:rsidR="003335CA">
        <w:t>the</w:t>
      </w:r>
      <w:r w:rsidR="00D823EA">
        <w:t xml:space="preserve"> protocol </w:t>
      </w:r>
      <w:r w:rsidR="00482AA7">
        <w:t>scal</w:t>
      </w:r>
      <w:r w:rsidR="001664A1">
        <w:t xml:space="preserve">e </w:t>
      </w:r>
      <w:r w:rsidR="00482AA7">
        <w:t xml:space="preserve">of </w:t>
      </w:r>
      <w:r w:rsidR="001664A1">
        <w:t>a</w:t>
      </w:r>
      <w:r w:rsidR="00482AA7">
        <w:t xml:space="preserve"> </w:t>
      </w:r>
      <w:r w:rsidR="003335CA">
        <w:t xml:space="preserve">described </w:t>
      </w:r>
      <w:r w:rsidR="001664A1">
        <w:t>parameter</w:t>
      </w:r>
      <w:r w:rsidR="00FD2573">
        <w:t xml:space="preserve"> </w:t>
      </w:r>
      <w:r w:rsidR="00EE611C">
        <w:t>(</w:t>
      </w:r>
      <w:r w:rsidR="00EE611C">
        <w:fldChar w:fldCharType="begin"/>
      </w:r>
      <w:r w:rsidR="00EE611C">
        <w:instrText xml:space="preserve"> REF _Ref293129337 \h </w:instrText>
      </w:r>
      <w:r w:rsidR="00EE611C">
        <w:fldChar w:fldCharType="separate"/>
      </w:r>
      <w:ins w:id="59" w:author="Alina Goldman" w:date="2015-09-21T11:08:00Z">
        <w:r w:rsidR="002F657E">
          <w:t xml:space="preserve">Figure </w:t>
        </w:r>
        <w:r w:rsidR="002F657E">
          <w:rPr>
            <w:noProof/>
          </w:rPr>
          <w:t>7</w:t>
        </w:r>
      </w:ins>
      <w:r w:rsidR="00EE611C">
        <w:fldChar w:fldCharType="end"/>
      </w:r>
      <w:r w:rsidR="00EE611C">
        <w:t>)</w:t>
      </w:r>
      <w:r w:rsidR="001664A1">
        <w:t xml:space="preserve">, </w:t>
      </w:r>
      <w:commentRangeEnd w:id="58"/>
      <w:r w:rsidR="009A35F4">
        <w:rPr>
          <w:rStyle w:val="CommentReference"/>
        </w:rPr>
        <w:commentReference w:id="58"/>
      </w:r>
      <w:r w:rsidR="001664A1">
        <w:t>or a definition of a stream characteristic.</w:t>
      </w:r>
      <w:r w:rsidR="00482AA7">
        <w:t xml:space="preserve"> Participants picked up cards by </w:t>
      </w:r>
      <w:commentRangeStart w:id="60"/>
      <w:r w:rsidR="00482AA7">
        <w:t>bumping</w:t>
      </w:r>
      <w:commentRangeEnd w:id="60"/>
      <w:r w:rsidR="00642301">
        <w:rPr>
          <w:rStyle w:val="CommentReference"/>
        </w:rPr>
        <w:commentReference w:id="60"/>
      </w:r>
      <w:r w:rsidR="00482AA7">
        <w:t xml:space="preserve"> into them; the cards would zoom in front of participants, allowing them to study the proto</w:t>
      </w:r>
      <w:r w:rsidR="003335CA">
        <w:t>col.</w:t>
      </w:r>
      <w:r>
        <w:t xml:space="preserve"> </w:t>
      </w:r>
    </w:p>
    <w:p w14:paraId="11851EE9" w14:textId="77777777" w:rsidR="00EC4652" w:rsidRDefault="00EC4652" w:rsidP="00EC4652">
      <w:pPr>
        <w:keepNext/>
        <w:contextualSpacing/>
      </w:pPr>
      <w:ins w:id="61" w:author="Alina Goldman" w:date="2015-09-20T02:59:00Z">
        <w:r>
          <w:rPr>
            <w:noProof/>
          </w:rPr>
          <w:drawing>
            <wp:inline distT="0" distB="0" distL="0" distR="0" wp14:anchorId="79F4CE7B" wp14:editId="3FA22C29">
              <wp:extent cx="2903646" cy="1828373"/>
              <wp:effectExtent l="76200" t="76200" r="144780" b="153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5 at 4.27.41 PM.png"/>
                      <pic:cNvPicPr/>
                    </pic:nvPicPr>
                    <pic:blipFill rotWithShape="1">
                      <a:blip r:embed="rId17">
                        <a:extLst>
                          <a:ext uri="{28A0092B-C50C-407E-A947-70E740481C1C}">
                            <a14:useLocalDpi xmlns:a14="http://schemas.microsoft.com/office/drawing/2010/main" val="0"/>
                          </a:ext>
                        </a:extLst>
                      </a:blip>
                      <a:srcRect l="15789" t="12055" r="12064" b="14741"/>
                      <a:stretch/>
                    </pic:blipFill>
                    <pic:spPr bwMode="auto">
                      <a:xfrm>
                        <a:off x="0" y="0"/>
                        <a:ext cx="2905802" cy="1829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C916966" w14:textId="4B84F4E4" w:rsidR="00EC4652" w:rsidRDefault="00EC4652" w:rsidP="00EC4652">
      <w:pPr>
        <w:pStyle w:val="Caption"/>
      </w:pPr>
      <w:bookmarkStart w:id="62" w:name="_Ref293129337"/>
      <w:commentRangeStart w:id="63"/>
      <w:r>
        <w:t xml:space="preserve">Figure </w:t>
      </w:r>
      <w:fldSimple w:instr=" SEQ Figure \* ARABIC ">
        <w:r w:rsidR="002F657E">
          <w:rPr>
            <w:noProof/>
          </w:rPr>
          <w:t>7</w:t>
        </w:r>
      </w:fldSimple>
      <w:bookmarkEnd w:id="62"/>
      <w:r>
        <w:t xml:space="preserve">: Close-up of training environment showing a first person perspective of </w:t>
      </w:r>
      <w:proofErr w:type="spellStart"/>
      <w:r>
        <w:t>Epifaunal</w:t>
      </w:r>
      <w:proofErr w:type="spellEnd"/>
      <w:r>
        <w:t xml:space="preserve"> bank cover protocol guidelines. </w:t>
      </w:r>
      <w:commentRangeEnd w:id="63"/>
      <w:r w:rsidR="00642301">
        <w:rPr>
          <w:rStyle w:val="CommentReference"/>
          <w:b w:val="0"/>
        </w:rPr>
        <w:commentReference w:id="63"/>
      </w:r>
    </w:p>
    <w:p w14:paraId="1F962DD6" w14:textId="06F33F29" w:rsidR="005D39A9" w:rsidRPr="005D39A9" w:rsidRDefault="0034450B" w:rsidP="005D39A9">
      <w:r>
        <w:t>Once participants were satisfied with their understanding of the measure, they added them to their reference field guide notebook (</w:t>
      </w:r>
      <w:r>
        <w:fldChar w:fldCharType="begin"/>
      </w:r>
      <w:r>
        <w:instrText xml:space="preserve"> REF _Ref304450688 \h </w:instrText>
      </w:r>
      <w:r>
        <w:fldChar w:fldCharType="separate"/>
      </w:r>
      <w:ins w:id="64" w:author="Alina Goldman" w:date="2015-09-21T11:08:00Z">
        <w:r w:rsidR="002F657E">
          <w:t xml:space="preserve">Figure </w:t>
        </w:r>
        <w:r w:rsidR="002F657E">
          <w:rPr>
            <w:noProof/>
          </w:rPr>
          <w:t>8</w:t>
        </w:r>
      </w:ins>
      <w:r>
        <w:fldChar w:fldCharType="end"/>
      </w:r>
      <w:r>
        <w:t>), which they could use to later make</w:t>
      </w:r>
      <w:r w:rsidR="00A9387D">
        <w:t xml:space="preserve"> assessments. </w:t>
      </w:r>
      <w:r w:rsidR="000567A6">
        <w:t>After a card</w:t>
      </w:r>
      <w:r w:rsidR="00EF28E2">
        <w:t xml:space="preserve"> was put</w:t>
      </w:r>
      <w:r w:rsidR="000567A6">
        <w:t xml:space="preserve"> into the their reference notebook, </w:t>
      </w:r>
      <w:r w:rsidR="00EF28E2">
        <w:t xml:space="preserve">the virtual depiction of the parameter would glow in the stream, coaxing participants to physically </w:t>
      </w:r>
      <w:r w:rsidR="00A9387D">
        <w:t xml:space="preserve">interact with the measure. </w:t>
      </w:r>
    </w:p>
    <w:p w14:paraId="5977C2AA" w14:textId="77777777" w:rsidR="001664A1" w:rsidRDefault="001664A1" w:rsidP="001664A1">
      <w:pPr>
        <w:keepNext/>
      </w:pPr>
      <w:r>
        <w:rPr>
          <w:noProof/>
        </w:rPr>
        <w:drawing>
          <wp:inline distT="0" distB="0" distL="0" distR="0" wp14:anchorId="3D31922F" wp14:editId="01861392">
            <wp:extent cx="3063240" cy="2007235"/>
            <wp:effectExtent l="76200" t="76200" r="162560" b="151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1 at 10.25.30 AM.png"/>
                    <pic:cNvPicPr/>
                  </pic:nvPicPr>
                  <pic:blipFill>
                    <a:blip r:embed="rId18">
                      <a:extLst>
                        <a:ext uri="{28A0092B-C50C-407E-A947-70E740481C1C}">
                          <a14:useLocalDpi xmlns:a14="http://schemas.microsoft.com/office/drawing/2010/main" val="0"/>
                        </a:ext>
                      </a:extLst>
                    </a:blip>
                    <a:stretch>
                      <a:fillRect/>
                    </a:stretch>
                  </pic:blipFill>
                  <pic:spPr>
                    <a:xfrm>
                      <a:off x="0" y="0"/>
                      <a:ext cx="3063240" cy="2007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C113C9" w14:textId="23953168" w:rsidR="001664A1" w:rsidRPr="001664A1" w:rsidRDefault="001664A1" w:rsidP="001664A1">
      <w:pPr>
        <w:pStyle w:val="Caption"/>
        <w:jc w:val="both"/>
      </w:pPr>
      <w:bookmarkStart w:id="65" w:name="_Ref304450688"/>
      <w:r>
        <w:t xml:space="preserve">Figure </w:t>
      </w:r>
      <w:fldSimple w:instr=" SEQ Figure \* ARABIC ">
        <w:r w:rsidR="002F657E">
          <w:rPr>
            <w:noProof/>
          </w:rPr>
          <w:t>8</w:t>
        </w:r>
      </w:fldSimple>
      <w:bookmarkEnd w:id="65"/>
      <w:r>
        <w:t xml:space="preserve">: Close-up of field notebook containing collected cards </w:t>
      </w:r>
      <w:r w:rsidR="00FD2573">
        <w:t>containing protocol definitions and scales.</w:t>
      </w:r>
      <w:r>
        <w:t xml:space="preserve"> </w:t>
      </w:r>
    </w:p>
    <w:p w14:paraId="5104069A" w14:textId="34F67A4D" w:rsidR="004149D1" w:rsidRPr="00D37F63" w:rsidRDefault="00A9387D" w:rsidP="000F4A7E">
      <w:pPr>
        <w:rPr>
          <w:sz w:val="19"/>
          <w:szCs w:val="19"/>
        </w:rPr>
      </w:pPr>
      <w:r w:rsidRPr="004149D1">
        <w:rPr>
          <w:b/>
          <w:i/>
          <w:sz w:val="19"/>
          <w:szCs w:val="19"/>
        </w:rPr>
        <w:t>Evaluation</w:t>
      </w:r>
      <w:r w:rsidRPr="004149D1">
        <w:rPr>
          <w:b/>
          <w:sz w:val="19"/>
          <w:szCs w:val="19"/>
        </w:rPr>
        <w:t xml:space="preserve"> </w:t>
      </w:r>
      <w:r w:rsidRPr="004149D1">
        <w:t xml:space="preserve">After </w:t>
      </w:r>
      <w:r w:rsidR="0011101B" w:rsidRPr="004149D1">
        <w:t xml:space="preserve">fully </w:t>
      </w:r>
      <w:r w:rsidRPr="004149D1">
        <w:t>exploring the optimal and poor environments, participants</w:t>
      </w:r>
      <w:r w:rsidR="0011101B" w:rsidRPr="004149D1">
        <w:t xml:space="preserve"> were asked to evaluat</w:t>
      </w:r>
      <w:ins w:id="66" w:author="Jenny Preece" w:date="2015-09-21T18:04:00Z">
        <w:r w:rsidR="00642301">
          <w:t>e</w:t>
        </w:r>
      </w:ins>
      <w:del w:id="67" w:author="Jenny Preece" w:date="2015-09-21T18:04:00Z">
        <w:r w:rsidR="0011101B" w:rsidRPr="004149D1" w:rsidDel="00642301">
          <w:delText>ions</w:delText>
        </w:r>
      </w:del>
      <w:r w:rsidR="0011101B" w:rsidRPr="004149D1">
        <w:t xml:space="preserve"> 3 virtual streams using the protocol they learned</w:t>
      </w:r>
      <w:r w:rsidR="00DC41EB" w:rsidRPr="004149D1">
        <w:t xml:space="preserve"> during the tutorial.</w:t>
      </w:r>
      <w:r w:rsidR="00D37F63">
        <w:t xml:space="preserve"> Participants picked up assessment cards </w:t>
      </w:r>
      <w:r w:rsidR="00D37F63">
        <w:rPr>
          <w:sz w:val="19"/>
          <w:szCs w:val="19"/>
        </w:rPr>
        <w:t xml:space="preserve">that </w:t>
      </w:r>
      <w:r w:rsidR="00A13590">
        <w:t>were similar</w:t>
      </w:r>
      <w:r w:rsidR="004149D1">
        <w:t xml:space="preserve"> </w:t>
      </w:r>
      <w:r w:rsidR="00A13590">
        <w:t>to the</w:t>
      </w:r>
      <w:r w:rsidR="004149D1">
        <w:t xml:space="preserve"> tutorial protocol cards, but </w:t>
      </w:r>
      <w:r w:rsidR="00D37F63">
        <w:t xml:space="preserve">which contained a viewfinder </w:t>
      </w:r>
      <w:r w:rsidR="00A13590">
        <w:t xml:space="preserve">window </w:t>
      </w:r>
      <w:r w:rsidR="00D37F63" w:rsidRPr="00A13590">
        <w:rPr>
          <w:b/>
        </w:rPr>
        <w:t xml:space="preserve">highlighting </w:t>
      </w:r>
      <w:r w:rsidR="00D37F63">
        <w:t>an area of the stream to evaluate.</w:t>
      </w:r>
      <w:r w:rsidR="004149D1">
        <w:t xml:space="preserve"> Users made assessments by moving a slider over a number on the protocol scale. After making </w:t>
      </w:r>
      <w:r w:rsidR="00D37F63">
        <w:t xml:space="preserve">an </w:t>
      </w:r>
      <w:r w:rsidR="004149D1">
        <w:t xml:space="preserve">assessment, </w:t>
      </w:r>
      <w:r w:rsidR="00A13590">
        <w:t>the correct assessment range was highlighted on each card.  While making their evaluations, participants had the opportunity to reference their collected field notebook images and scale descriptions.</w:t>
      </w:r>
    </w:p>
    <w:p w14:paraId="4E62DD81" w14:textId="4DAF7906" w:rsidR="00627FDA" w:rsidRDefault="001E4FEA" w:rsidP="0038663E">
      <w:pPr>
        <w:rPr>
          <w:b/>
          <w:sz w:val="19"/>
          <w:szCs w:val="19"/>
        </w:rPr>
      </w:pPr>
      <w:r>
        <w:rPr>
          <w:b/>
          <w:sz w:val="19"/>
          <w:szCs w:val="19"/>
        </w:rPr>
        <w:t>Evaluations and Feedback</w:t>
      </w:r>
    </w:p>
    <w:p w14:paraId="4DA7E298" w14:textId="77777777" w:rsidR="00466F5E" w:rsidRDefault="00466F5E" w:rsidP="00466F5E">
      <w:pPr>
        <w:keepNext/>
      </w:pPr>
      <w:r>
        <w:rPr>
          <w:noProof/>
        </w:rPr>
        <w:drawing>
          <wp:inline distT="0" distB="0" distL="0" distR="0" wp14:anchorId="4B9C3F96" wp14:editId="44403F0D">
            <wp:extent cx="2537234" cy="2114363"/>
            <wp:effectExtent l="76200" t="76200" r="155575" b="146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image.png"/>
                    <pic:cNvPicPr/>
                  </pic:nvPicPr>
                  <pic:blipFill>
                    <a:blip r:embed="rId19">
                      <a:extLst>
                        <a:ext uri="{28A0092B-C50C-407E-A947-70E740481C1C}">
                          <a14:useLocalDpi xmlns:a14="http://schemas.microsoft.com/office/drawing/2010/main" val="0"/>
                        </a:ext>
                      </a:extLst>
                    </a:blip>
                    <a:stretch>
                      <a:fillRect/>
                    </a:stretch>
                  </pic:blipFill>
                  <pic:spPr>
                    <a:xfrm>
                      <a:off x="0" y="0"/>
                      <a:ext cx="2538731" cy="2115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2912D" w14:textId="064451DA" w:rsidR="00A13590" w:rsidRDefault="00466F5E" w:rsidP="00466F5E">
      <w:pPr>
        <w:pStyle w:val="Caption"/>
        <w:jc w:val="both"/>
      </w:pPr>
      <w:commentRangeStart w:id="68"/>
      <w:r>
        <w:t xml:space="preserve">Figure </w:t>
      </w:r>
      <w:fldSimple w:instr=" SEQ Figure \* ARABIC ">
        <w:r w:rsidR="002F657E">
          <w:rPr>
            <w:noProof/>
          </w:rPr>
          <w:t>9</w:t>
        </w:r>
      </w:fldSimple>
      <w:r>
        <w:t>:</w:t>
      </w:r>
      <w:r w:rsidR="00A13590">
        <w:t xml:space="preserve"> </w:t>
      </w:r>
      <w:r>
        <w:t xml:space="preserve">Assessment cards </w:t>
      </w:r>
      <w:r w:rsidR="00A13590">
        <w:t xml:space="preserve">that participants used to </w:t>
      </w:r>
      <w:r w:rsidR="00F82073">
        <w:t xml:space="preserve">assess the test streams based on </w:t>
      </w:r>
      <w:r w:rsidR="00A13590">
        <w:t>the protocol they learned during training</w:t>
      </w:r>
      <w:r w:rsidR="00F82073">
        <w:t>.</w:t>
      </w:r>
      <w:commentRangeEnd w:id="68"/>
      <w:r w:rsidR="00642301">
        <w:rPr>
          <w:rStyle w:val="CommentReference"/>
          <w:b w:val="0"/>
        </w:rPr>
        <w:commentReference w:id="68"/>
      </w:r>
    </w:p>
    <w:p w14:paraId="3FA29E98" w14:textId="77777777" w:rsidR="0038663E" w:rsidRDefault="0038663E" w:rsidP="0038663E">
      <w:pPr>
        <w:pStyle w:val="Heading1"/>
      </w:pPr>
      <w:r>
        <w:t>Study Method</w:t>
      </w:r>
    </w:p>
    <w:p w14:paraId="22479E65" w14:textId="6CA74431" w:rsidR="004B3C08" w:rsidRPr="00F11283" w:rsidRDefault="000073E1" w:rsidP="009A4203">
      <w:pPr>
        <w:rPr>
          <w:shd w:val="clear" w:color="auto" w:fill="FFFFFF"/>
        </w:rPr>
      </w:pPr>
      <w:r>
        <w:t>Pa</w:t>
      </w:r>
      <w:r w:rsidR="00D77EC0">
        <w:t xml:space="preserve">rticipants </w:t>
      </w:r>
      <w:r w:rsidR="00A6722A">
        <w:t>were</w:t>
      </w:r>
      <w:r w:rsidR="00D77EC0">
        <w:t xml:space="preserve"> recruited from a pool of students taking classe</w:t>
      </w:r>
      <w:r w:rsidR="003A747D">
        <w:t xml:space="preserve">s at the University of Maryland who </w:t>
      </w:r>
      <w:r w:rsidR="00B33940">
        <w:t xml:space="preserve">successfully </w:t>
      </w:r>
      <w:r w:rsidR="000F4397">
        <w:t>pass</w:t>
      </w:r>
      <w:r w:rsidR="00A6722A">
        <w:t>ed</w:t>
      </w:r>
      <w:r w:rsidR="000F4397">
        <w:t xml:space="preserve"> a </w:t>
      </w:r>
      <w:r w:rsidR="00C57BE6" w:rsidRPr="009A4203">
        <w:t>motion sickness</w:t>
      </w:r>
      <w:r w:rsidR="00B33940" w:rsidRPr="009A4203">
        <w:t xml:space="preserve"> pre-screening, and who consent</w:t>
      </w:r>
      <w:r w:rsidR="00A6722A">
        <w:t>ed</w:t>
      </w:r>
      <w:r w:rsidR="00B33940" w:rsidRPr="009A4203">
        <w:t xml:space="preserve"> to participate in the study</w:t>
      </w:r>
      <w:r w:rsidR="00B33940" w:rsidRPr="00CF1BEF">
        <w:rPr>
          <w:spacing w:val="2"/>
        </w:rPr>
        <w:t xml:space="preserve">.  </w:t>
      </w:r>
      <w:r w:rsidR="0038663E">
        <w:rPr>
          <w:shd w:val="clear" w:color="auto" w:fill="FFFFFF"/>
        </w:rPr>
        <w:t>Participants interact</w:t>
      </w:r>
      <w:r w:rsidR="00A6722A">
        <w:rPr>
          <w:shd w:val="clear" w:color="auto" w:fill="FFFFFF"/>
        </w:rPr>
        <w:t>ed</w:t>
      </w:r>
      <w:r w:rsidR="0038663E">
        <w:rPr>
          <w:shd w:val="clear" w:color="auto" w:fill="FFFFFF"/>
        </w:rPr>
        <w:t xml:space="preserve"> with a simulated training environment using </w:t>
      </w:r>
      <w:proofErr w:type="gramStart"/>
      <w:r w:rsidR="0038663E">
        <w:rPr>
          <w:shd w:val="clear" w:color="auto" w:fill="FFFFFF"/>
        </w:rPr>
        <w:t>a</w:t>
      </w:r>
      <w:proofErr w:type="gramEnd"/>
      <w:r w:rsidR="0038663E">
        <w:rPr>
          <w:shd w:val="clear" w:color="auto" w:fill="FFFFFF"/>
        </w:rPr>
        <w:t xml:space="preserve"> Oculus Rift </w:t>
      </w:r>
      <w:r w:rsidR="0063439B">
        <w:rPr>
          <w:shd w:val="clear" w:color="auto" w:fill="FFFFFF"/>
        </w:rPr>
        <w:t xml:space="preserve">HMD </w:t>
      </w:r>
      <w:r w:rsidR="0038663E">
        <w:rPr>
          <w:shd w:val="clear" w:color="auto" w:fill="FFFFFF"/>
        </w:rPr>
        <w:t xml:space="preserve">and </w:t>
      </w:r>
      <w:r w:rsidR="00953A5A">
        <w:rPr>
          <w:shd w:val="clear" w:color="auto" w:fill="FFFFFF"/>
        </w:rPr>
        <w:t xml:space="preserve">integrated </w:t>
      </w:r>
      <w:r w:rsidR="00632684">
        <w:rPr>
          <w:shd w:val="clear" w:color="auto" w:fill="FFFFFF"/>
        </w:rPr>
        <w:t>Xbox360 controller</w:t>
      </w:r>
      <w:r w:rsidR="00953A5A">
        <w:rPr>
          <w:shd w:val="clear" w:color="auto" w:fill="FFFFFF"/>
        </w:rPr>
        <w:t>.</w:t>
      </w:r>
      <w:r w:rsidR="0038663E">
        <w:rPr>
          <w:shd w:val="clear" w:color="auto" w:fill="FFFFFF"/>
        </w:rPr>
        <w:t xml:space="preserve"> </w:t>
      </w:r>
    </w:p>
    <w:p w14:paraId="6D8F5D5C" w14:textId="2E906C0F" w:rsidR="00E91E41" w:rsidRDefault="0038663E" w:rsidP="009A4203">
      <w:pPr>
        <w:contextualSpacing/>
        <w:rPr>
          <w:rFonts w:ascii="Arial" w:hAnsi="Arial" w:cs="Arial"/>
          <w:b/>
          <w:color w:val="3D3C3D"/>
          <w:sz w:val="18"/>
          <w:szCs w:val="18"/>
          <w:shd w:val="clear" w:color="auto" w:fill="FFFFFF"/>
        </w:rPr>
      </w:pPr>
      <w:r w:rsidRPr="007B53F5">
        <w:rPr>
          <w:rFonts w:ascii="Arial" w:hAnsi="Arial" w:cs="Arial"/>
          <w:b/>
          <w:color w:val="3D3C3D"/>
          <w:sz w:val="18"/>
          <w:szCs w:val="18"/>
          <w:shd w:val="clear" w:color="auto" w:fill="FFFFFF"/>
        </w:rPr>
        <w:t>Procedures</w:t>
      </w:r>
    </w:p>
    <w:p w14:paraId="758E5356" w14:textId="77777777" w:rsidR="007B53F5" w:rsidRPr="007B53F5" w:rsidRDefault="007B53F5" w:rsidP="009A4203">
      <w:pPr>
        <w:contextualSpacing/>
        <w:rPr>
          <w:rFonts w:ascii="Arial" w:hAnsi="Arial" w:cs="Arial"/>
          <w:b/>
          <w:color w:val="3D3C3D"/>
          <w:sz w:val="18"/>
          <w:szCs w:val="18"/>
          <w:shd w:val="clear" w:color="auto" w:fill="FFFFFF"/>
        </w:rPr>
      </w:pPr>
    </w:p>
    <w:p w14:paraId="4E3B3655" w14:textId="50A027AE" w:rsidR="007E663B" w:rsidRPr="00780D03" w:rsidRDefault="007E663B" w:rsidP="009A4203">
      <w:pPr>
        <w:contextualSpacing/>
        <w:rPr>
          <w:b/>
          <w:i/>
          <w:color w:val="3D3C3D"/>
          <w:szCs w:val="17"/>
          <w:shd w:val="clear" w:color="auto" w:fill="FFFFFF"/>
        </w:rPr>
      </w:pPr>
      <w:r w:rsidRPr="00780D03">
        <w:rPr>
          <w:b/>
          <w:i/>
          <w:color w:val="3D3C3D"/>
          <w:szCs w:val="17"/>
          <w:shd w:val="clear" w:color="auto" w:fill="FFFFFF"/>
        </w:rPr>
        <w:t>Virtual Training</w:t>
      </w:r>
    </w:p>
    <w:p w14:paraId="5B9FC64D" w14:textId="0C676857" w:rsidR="009647EE" w:rsidRDefault="009647EE" w:rsidP="009647EE">
      <w:pPr>
        <w:contextualSpacing/>
        <w:rPr>
          <w:szCs w:val="17"/>
          <w:shd w:val="clear" w:color="auto" w:fill="FFFFFF"/>
        </w:rPr>
      </w:pPr>
      <w:r>
        <w:rPr>
          <w:color w:val="3D3C3D"/>
          <w:szCs w:val="17"/>
          <w:shd w:val="clear" w:color="auto" w:fill="FFFFFF"/>
        </w:rPr>
        <w:t>During the study,</w:t>
      </w:r>
      <w:r w:rsidR="003C04C7">
        <w:rPr>
          <w:color w:val="3D3C3D"/>
          <w:szCs w:val="17"/>
          <w:shd w:val="clear" w:color="auto" w:fill="FFFFFF"/>
        </w:rPr>
        <w:t xml:space="preserve"> </w:t>
      </w:r>
      <w:r>
        <w:rPr>
          <w:color w:val="3D3C3D"/>
          <w:szCs w:val="17"/>
          <w:shd w:val="clear" w:color="auto" w:fill="FFFFFF"/>
        </w:rPr>
        <w:t xml:space="preserve">participants </w:t>
      </w:r>
      <w:r w:rsidR="00A93DD8">
        <w:rPr>
          <w:color w:val="3D3C3D"/>
          <w:szCs w:val="17"/>
          <w:shd w:val="clear" w:color="auto" w:fill="FFFFFF"/>
        </w:rPr>
        <w:t>were</w:t>
      </w:r>
      <w:r>
        <w:rPr>
          <w:color w:val="3D3C3D"/>
          <w:szCs w:val="17"/>
          <w:shd w:val="clear" w:color="auto" w:fill="FFFFFF"/>
        </w:rPr>
        <w:t xml:space="preserve"> guided through</w:t>
      </w:r>
      <w:r w:rsidR="00A93DD8">
        <w:rPr>
          <w:color w:val="3D3C3D"/>
          <w:szCs w:val="17"/>
          <w:shd w:val="clear" w:color="auto" w:fill="FFFFFF"/>
        </w:rPr>
        <w:t xml:space="preserve"> </w:t>
      </w:r>
      <w:r>
        <w:rPr>
          <w:color w:val="3D3C3D"/>
          <w:szCs w:val="17"/>
          <w:shd w:val="clear" w:color="auto" w:fill="FFFFFF"/>
        </w:rPr>
        <w:t>a tutorial</w:t>
      </w:r>
      <w:r w:rsidR="00A93DD8">
        <w:rPr>
          <w:color w:val="3D3C3D"/>
          <w:szCs w:val="17"/>
          <w:shd w:val="clear" w:color="auto" w:fill="FFFFFF"/>
        </w:rPr>
        <w:t xml:space="preserve"> showcasing virtual examples of optimal and poor water quality features</w:t>
      </w:r>
      <w:r w:rsidR="00844594">
        <w:rPr>
          <w:color w:val="3D3C3D"/>
          <w:szCs w:val="17"/>
          <w:shd w:val="clear" w:color="auto" w:fill="FFFFFF"/>
        </w:rPr>
        <w:t xml:space="preserve"> </w:t>
      </w:r>
      <w:r w:rsidR="00844594" w:rsidRPr="00844594">
        <w:rPr>
          <w:b/>
          <w:color w:val="3D3C3D"/>
          <w:szCs w:val="17"/>
          <w:shd w:val="clear" w:color="auto" w:fill="FFFFFF"/>
        </w:rPr>
        <w:t>described above</w:t>
      </w:r>
      <w:r w:rsidR="00844594">
        <w:rPr>
          <w:color w:val="3D3C3D"/>
          <w:szCs w:val="17"/>
          <w:shd w:val="clear" w:color="auto" w:fill="FFFFFF"/>
        </w:rPr>
        <w:t xml:space="preserve">. </w:t>
      </w:r>
      <w:r w:rsidR="00A93DD8" w:rsidRPr="00EB77FC">
        <w:rPr>
          <w:color w:val="3D3C3D"/>
          <w:szCs w:val="17"/>
          <w:shd w:val="clear" w:color="auto" w:fill="FFFFFF"/>
        </w:rPr>
        <w:t>After</w:t>
      </w:r>
      <w:r w:rsidR="00A93DD8" w:rsidRPr="00A93DD8">
        <w:rPr>
          <w:b/>
          <w:color w:val="3D3C3D"/>
          <w:szCs w:val="17"/>
          <w:shd w:val="clear" w:color="auto" w:fill="FFFFFF"/>
        </w:rPr>
        <w:t xml:space="preserve"> </w:t>
      </w:r>
      <w:r w:rsidR="00A93DD8">
        <w:rPr>
          <w:color w:val="3D3C3D"/>
          <w:szCs w:val="17"/>
          <w:shd w:val="clear" w:color="auto" w:fill="FFFFFF"/>
        </w:rPr>
        <w:t xml:space="preserve">the tutorial, participants made assessments of those features in a sample virtual stream, receiving immediate feedback on their work. </w:t>
      </w:r>
      <w:r>
        <w:rPr>
          <w:color w:val="3D3C3D"/>
          <w:szCs w:val="17"/>
          <w:shd w:val="clear" w:color="auto" w:fill="FFFFFF"/>
        </w:rPr>
        <w:t xml:space="preserve"> </w:t>
      </w:r>
      <w:r w:rsidR="00A93DD8">
        <w:rPr>
          <w:color w:val="3D3C3D"/>
          <w:szCs w:val="17"/>
          <w:shd w:val="clear" w:color="auto" w:fill="FFFFFF"/>
        </w:rPr>
        <w:t xml:space="preserve">After completing the tutorial and immediate training, participants </w:t>
      </w:r>
      <w:r w:rsidR="00D80075">
        <w:rPr>
          <w:color w:val="3D3C3D"/>
          <w:szCs w:val="17"/>
          <w:shd w:val="clear" w:color="auto" w:fill="FFFFFF"/>
        </w:rPr>
        <w:t xml:space="preserve">completed </w:t>
      </w:r>
      <w:r w:rsidR="00A93DD8">
        <w:rPr>
          <w:color w:val="3D3C3D"/>
          <w:szCs w:val="17"/>
          <w:shd w:val="clear" w:color="auto" w:fill="FFFFFF"/>
        </w:rPr>
        <w:t xml:space="preserve">outdoor </w:t>
      </w:r>
      <w:commentRangeStart w:id="69"/>
      <w:r w:rsidR="00A93DD8">
        <w:rPr>
          <w:color w:val="3D3C3D"/>
          <w:szCs w:val="17"/>
          <w:shd w:val="clear" w:color="auto" w:fill="FFFFFF"/>
        </w:rPr>
        <w:t xml:space="preserve">data </w:t>
      </w:r>
      <w:commentRangeEnd w:id="69"/>
      <w:r w:rsidR="00642301">
        <w:rPr>
          <w:rStyle w:val="CommentReference"/>
        </w:rPr>
        <w:commentReference w:id="69"/>
      </w:r>
      <w:r w:rsidR="00D80075">
        <w:rPr>
          <w:color w:val="3D3C3D"/>
          <w:szCs w:val="17"/>
          <w:shd w:val="clear" w:color="auto" w:fill="FFFFFF"/>
        </w:rPr>
        <w:t>on a stream on the University of Maryland campus.</w:t>
      </w:r>
      <w:r w:rsidR="00A93DD8">
        <w:rPr>
          <w:color w:val="3D3C3D"/>
          <w:szCs w:val="17"/>
          <w:shd w:val="clear" w:color="auto" w:fill="FFFFFF"/>
        </w:rPr>
        <w:t xml:space="preserve"> </w:t>
      </w:r>
    </w:p>
    <w:p w14:paraId="35626745" w14:textId="77777777" w:rsidR="009647EE" w:rsidRPr="007E663B" w:rsidRDefault="009647EE" w:rsidP="009647EE">
      <w:pPr>
        <w:contextualSpacing/>
        <w:rPr>
          <w:i/>
          <w:color w:val="3D3C3D"/>
          <w:szCs w:val="17"/>
          <w:shd w:val="clear" w:color="auto" w:fill="FFFFFF"/>
        </w:rPr>
      </w:pPr>
    </w:p>
    <w:p w14:paraId="3079C92B" w14:textId="7730D7A9" w:rsidR="00CF1BEF" w:rsidRDefault="00CF1BEF" w:rsidP="009A4203">
      <w:pPr>
        <w:contextualSpacing/>
      </w:pPr>
      <w:r w:rsidRPr="00CF1BEF">
        <w:t xml:space="preserve">At the beginning of the study, </w:t>
      </w:r>
      <w:r w:rsidR="00E417BB">
        <w:t>participants</w:t>
      </w:r>
      <w:r w:rsidRPr="00CF1BEF">
        <w:t xml:space="preserve"> </w:t>
      </w:r>
      <w:r w:rsidR="0041765C">
        <w:t>were</w:t>
      </w:r>
      <w:r w:rsidRPr="00CF1BEF">
        <w:t xml:space="preserve"> introduced to the citizen science training protocol</w:t>
      </w:r>
      <w:r w:rsidR="00407E2F">
        <w:t>,</w:t>
      </w:r>
      <w:r w:rsidRPr="00CF1BEF">
        <w:t xml:space="preserve"> and</w:t>
      </w:r>
      <w:r w:rsidR="00CE0EEE">
        <w:t xml:space="preserve"> were asked to</w:t>
      </w:r>
      <w:r w:rsidRPr="00CF1BEF">
        <w:t xml:space="preserve"> fill out </w:t>
      </w:r>
      <w:r w:rsidR="00CB4CEA">
        <w:t xml:space="preserve">a </w:t>
      </w:r>
      <w:r w:rsidR="002C1488">
        <w:t xml:space="preserve">multicomponent questionnaire </w:t>
      </w:r>
      <w:r w:rsidRPr="00CF1BEF">
        <w:t xml:space="preserve">assessing their </w:t>
      </w:r>
      <w:commentRangeStart w:id="70"/>
      <w:r w:rsidR="00ED71CD">
        <w:t xml:space="preserve">demographics, </w:t>
      </w:r>
      <w:r w:rsidRPr="00CF1BEF">
        <w:t>experience with citizen science, water quality monitoring, self-efficacy</w:t>
      </w:r>
      <w:r w:rsidR="002C1488">
        <w:t xml:space="preserve"> </w:t>
      </w:r>
      <w:r w:rsidR="002C1488">
        <w:fldChar w:fldCharType="begin"/>
      </w:r>
      <w:r w:rsidR="002C1488">
        <w:instrText xml:space="preserve"> REF _Ref293119857 \r \h </w:instrText>
      </w:r>
      <w:r w:rsidR="002C1488">
        <w:fldChar w:fldCharType="separate"/>
      </w:r>
      <w:r w:rsidR="002F657E">
        <w:t>[22]</w:t>
      </w:r>
      <w:r w:rsidR="002C1488">
        <w:fldChar w:fldCharType="end"/>
      </w:r>
      <w:r w:rsidRPr="00CF1BEF">
        <w:t xml:space="preserve">, </w:t>
      </w:r>
      <w:r w:rsidRPr="0068356E">
        <w:t xml:space="preserve">games, and </w:t>
      </w:r>
      <w:r w:rsidR="001B4486">
        <w:t>VR</w:t>
      </w:r>
      <w:r w:rsidRPr="00CF1BEF">
        <w:t xml:space="preserve">, and </w:t>
      </w:r>
      <w:r w:rsidR="00232FB6">
        <w:t>were asked</w:t>
      </w:r>
      <w:r w:rsidRPr="00CF1BEF">
        <w:t xml:space="preserve"> to </w:t>
      </w:r>
      <w:r w:rsidRPr="00D76E0D">
        <w:t>predict their enjoyment of</w:t>
      </w:r>
      <w:r w:rsidRPr="00CF1BEF">
        <w:t xml:space="preserve"> the training and data </w:t>
      </w:r>
      <w:r w:rsidR="00E417BB">
        <w:t xml:space="preserve">collection tasks using the </w:t>
      </w:r>
      <w:r w:rsidR="001276BA" w:rsidRPr="001276BA">
        <w:rPr>
          <w:i/>
        </w:rPr>
        <w:t>Game Experience Q</w:t>
      </w:r>
      <w:r w:rsidR="00E417BB" w:rsidRPr="001276BA">
        <w:rPr>
          <w:i/>
        </w:rPr>
        <w:t xml:space="preserve">uestionnaire </w:t>
      </w:r>
      <w:r w:rsidR="00E417BB">
        <w:t>(GEQ)</w:t>
      </w:r>
      <w:r w:rsidR="001276BA">
        <w:fldChar w:fldCharType="begin"/>
      </w:r>
      <w:r w:rsidR="001276BA">
        <w:instrText xml:space="preserve"> REF _Ref293120287 \r \h </w:instrText>
      </w:r>
      <w:r w:rsidR="001276BA">
        <w:fldChar w:fldCharType="separate"/>
      </w:r>
      <w:r w:rsidR="002F657E">
        <w:t>[19]</w:t>
      </w:r>
      <w:r w:rsidR="001276BA">
        <w:fldChar w:fldCharType="end"/>
      </w:r>
      <w:r w:rsidR="00E417BB">
        <w:t>.</w:t>
      </w:r>
      <w:commentRangeEnd w:id="70"/>
      <w:r w:rsidR="0031504A">
        <w:rPr>
          <w:rStyle w:val="CommentReference"/>
        </w:rPr>
        <w:commentReference w:id="70"/>
      </w:r>
    </w:p>
    <w:p w14:paraId="77213F80" w14:textId="71E2BE00" w:rsidR="00407E2F" w:rsidRPr="009647EE" w:rsidRDefault="00407E2F" w:rsidP="009A4203">
      <w:pPr>
        <w:contextualSpacing/>
        <w:rPr>
          <w:color w:val="FF6600"/>
          <w:szCs w:val="17"/>
          <w:shd w:val="clear" w:color="auto" w:fill="FFFFFF"/>
        </w:rPr>
      </w:pPr>
    </w:p>
    <w:p w14:paraId="33865C99" w14:textId="1D53C586" w:rsidR="00CF1BEF" w:rsidRDefault="00A22959" w:rsidP="009A4203">
      <w:r>
        <w:t>Participants</w:t>
      </w:r>
      <w:r w:rsidR="00CF1BEF" w:rsidRPr="00CF1BEF">
        <w:t xml:space="preserve"> </w:t>
      </w:r>
      <w:r w:rsidR="00232FB6">
        <w:t>were</w:t>
      </w:r>
      <w:r w:rsidR="003C04C7">
        <w:t xml:space="preserve"> given an Oculus Rift HMD and </w:t>
      </w:r>
      <w:r w:rsidR="00232FB6">
        <w:t>were</w:t>
      </w:r>
      <w:r w:rsidR="005B2448">
        <w:t xml:space="preserve"> </w:t>
      </w:r>
      <w:r w:rsidR="00D0732A">
        <w:t xml:space="preserve">guided through a </w:t>
      </w:r>
      <w:r w:rsidR="00CF1BEF" w:rsidRPr="00CF1BEF">
        <w:t>tutorial</w:t>
      </w:r>
      <w:r w:rsidR="006270E6">
        <w:rPr>
          <w:rStyle w:val="FootnoteReference"/>
        </w:rPr>
        <w:footnoteReference w:id="2"/>
      </w:r>
      <w:r w:rsidR="00414EA8">
        <w:t xml:space="preserve"> </w:t>
      </w:r>
      <w:r w:rsidR="00F0646E">
        <w:t>to</w:t>
      </w:r>
      <w:r w:rsidR="00BB1FCC">
        <w:t xml:space="preserve"> </w:t>
      </w:r>
      <w:r w:rsidR="00BA5B1E">
        <w:t xml:space="preserve">make </w:t>
      </w:r>
      <w:r w:rsidR="006270E6">
        <w:t>asses</w:t>
      </w:r>
      <w:r w:rsidR="00BA5B1E">
        <w:t>s</w:t>
      </w:r>
      <w:r w:rsidR="00E73926">
        <w:t>ments of</w:t>
      </w:r>
      <w:r w:rsidR="00BA5B1E">
        <w:t xml:space="preserve"> a virtual stream</w:t>
      </w:r>
      <w:r w:rsidR="00652A44">
        <w:t>.</w:t>
      </w:r>
      <w:r w:rsidR="00BB1FCC">
        <w:t xml:space="preserve"> After the tutorial, participants complete</w:t>
      </w:r>
      <w:r w:rsidR="00232FB6">
        <w:t>d</w:t>
      </w:r>
      <w:r w:rsidR="00BB1FCC">
        <w:t xml:space="preserve"> a</w:t>
      </w:r>
      <w:r w:rsidR="006A504D">
        <w:t xml:space="preserve"> </w:t>
      </w:r>
      <w:r w:rsidR="00CF1BEF" w:rsidRPr="00CF1BEF">
        <w:t xml:space="preserve">short </w:t>
      </w:r>
      <w:r w:rsidR="006A504D">
        <w:t xml:space="preserve">post-training </w:t>
      </w:r>
      <w:r w:rsidR="00CF1BEF" w:rsidRPr="00CF1BEF">
        <w:t xml:space="preserve">survey </w:t>
      </w:r>
      <w:r w:rsidR="00FE2E0F">
        <w:t>measuring</w:t>
      </w:r>
      <w:r w:rsidR="00CF1BEF" w:rsidRPr="00CF1BEF">
        <w:t xml:space="preserve"> training engagement, </w:t>
      </w:r>
      <w:r w:rsidR="002E6D44">
        <w:t>flow</w:t>
      </w:r>
      <w:r w:rsidR="00CF1BEF" w:rsidRPr="00CF1BEF">
        <w:t>, effectiveness, and nausea.</w:t>
      </w:r>
      <w:r w:rsidR="00B13608">
        <w:t xml:space="preserve"> Training engagement </w:t>
      </w:r>
      <w:r w:rsidR="00232FB6">
        <w:t xml:space="preserve">was </w:t>
      </w:r>
      <w:r w:rsidR="00B13608">
        <w:t xml:space="preserve">measured using the GEQ, flow </w:t>
      </w:r>
      <w:r w:rsidR="00FA0AE8">
        <w:t>was</w:t>
      </w:r>
      <w:r w:rsidR="00B13608">
        <w:t xml:space="preserve"> measured using the</w:t>
      </w:r>
      <w:r w:rsidR="00E92001">
        <w:t xml:space="preserve"> </w:t>
      </w:r>
      <w:r w:rsidR="00E92001" w:rsidRPr="00A22959">
        <w:rPr>
          <w:i/>
        </w:rPr>
        <w:t>Flow Short Scale</w:t>
      </w:r>
      <w:r w:rsidR="00E92001">
        <w:t xml:space="preserve"> (FSS)</w:t>
      </w:r>
      <w:r w:rsidR="00E92001">
        <w:fldChar w:fldCharType="begin"/>
      </w:r>
      <w:r w:rsidR="00E92001">
        <w:instrText xml:space="preserve"> REF _Ref293121115 \r \h </w:instrText>
      </w:r>
      <w:r w:rsidR="00E92001">
        <w:fldChar w:fldCharType="separate"/>
      </w:r>
      <w:r w:rsidR="002F657E">
        <w:t>[36]</w:t>
      </w:r>
      <w:r w:rsidR="00E92001">
        <w:fldChar w:fldCharType="end"/>
      </w:r>
      <w:r w:rsidR="00E92001">
        <w:t>, and nausea w</w:t>
      </w:r>
      <w:r w:rsidR="00232FB6">
        <w:t>as</w:t>
      </w:r>
      <w:r w:rsidR="00E92001">
        <w:t xml:space="preserve"> measured using</w:t>
      </w:r>
      <w:r w:rsidR="00102DA7">
        <w:t xml:space="preserve"> the </w:t>
      </w:r>
      <w:r w:rsidR="00607033" w:rsidRPr="00A22959">
        <w:rPr>
          <w:i/>
        </w:rPr>
        <w:t>Simulator Sickness Questionnaire</w:t>
      </w:r>
      <w:r w:rsidR="00607033">
        <w:t xml:space="preserve"> (SSQ)</w:t>
      </w:r>
      <w:r w:rsidR="00607033">
        <w:fldChar w:fldCharType="begin"/>
      </w:r>
      <w:r w:rsidR="00607033">
        <w:instrText xml:space="preserve"> REF _Ref293121196 \r \h </w:instrText>
      </w:r>
      <w:r w:rsidR="00607033">
        <w:fldChar w:fldCharType="separate"/>
      </w:r>
      <w:r w:rsidR="002F657E">
        <w:t>[20]</w:t>
      </w:r>
      <w:r w:rsidR="00607033">
        <w:fldChar w:fldCharType="end"/>
      </w:r>
      <w:r w:rsidR="00607033">
        <w:t>.</w:t>
      </w:r>
      <w:ins w:id="71" w:author="Alina Goldman" w:date="2015-09-20T02:49:00Z">
        <w:r w:rsidR="00232FB6">
          <w:t xml:space="preserve"> </w:t>
        </w:r>
      </w:ins>
      <w:r w:rsidR="00CF1BEF" w:rsidRPr="00CF1BEF">
        <w:t xml:space="preserve">After completing the </w:t>
      </w:r>
      <w:r w:rsidR="00AA3821">
        <w:t xml:space="preserve">guided </w:t>
      </w:r>
      <w:r w:rsidR="00CF1BEF" w:rsidRPr="00CF1BEF">
        <w:t>training tutorial, participants</w:t>
      </w:r>
      <w:r w:rsidR="00AA3821">
        <w:t xml:space="preserve"> </w:t>
      </w:r>
      <w:r w:rsidR="00232FB6">
        <w:t>were</w:t>
      </w:r>
      <w:r w:rsidR="00AA3821">
        <w:t xml:space="preserve"> challenged to </w:t>
      </w:r>
      <w:r w:rsidR="009458DB">
        <w:t>make assessments about</w:t>
      </w:r>
      <w:r w:rsidR="00AA3821">
        <w:t xml:space="preserve"> a</w:t>
      </w:r>
      <w:r w:rsidR="00232FB6">
        <w:t xml:space="preserve"> </w:t>
      </w:r>
      <w:r w:rsidR="00AA3821">
        <w:t xml:space="preserve">virtual </w:t>
      </w:r>
      <w:r w:rsidR="00BA5B1E">
        <w:t>stream</w:t>
      </w:r>
      <w:r w:rsidR="009458DB">
        <w:t>, a</w:t>
      </w:r>
      <w:r w:rsidR="00197372">
        <w:t>n</w:t>
      </w:r>
      <w:r w:rsidR="00CF1BEF" w:rsidRPr="00CF1BEF">
        <w:t xml:space="preserve"> exercise </w:t>
      </w:r>
      <w:r w:rsidR="009458DB">
        <w:t>during which they receive</w:t>
      </w:r>
      <w:r w:rsidR="00FA0AE8">
        <w:t>d</w:t>
      </w:r>
      <w:r w:rsidR="009458DB">
        <w:t xml:space="preserve"> immediate feedback </w:t>
      </w:r>
      <w:r w:rsidR="00391B3A">
        <w:t>on their performance, and again complete</w:t>
      </w:r>
      <w:r w:rsidR="00FA0AE8">
        <w:t>d</w:t>
      </w:r>
      <w:r w:rsidR="00391B3A">
        <w:t xml:space="preserve"> the post-training questionnaire</w:t>
      </w:r>
      <w:r w:rsidR="00CF1BEF" w:rsidRPr="00CF1BEF">
        <w:t xml:space="preserve">.  </w:t>
      </w:r>
    </w:p>
    <w:p w14:paraId="63F5D05E" w14:textId="77777777" w:rsidR="007E663B" w:rsidRPr="007B53F5" w:rsidRDefault="00D841D7" w:rsidP="005B5F81">
      <w:pPr>
        <w:rPr>
          <w:i/>
        </w:rPr>
      </w:pPr>
      <w:r w:rsidRPr="007B53F5">
        <w:rPr>
          <w:i/>
        </w:rPr>
        <w:t>Outdoor Data Collection</w:t>
      </w:r>
    </w:p>
    <w:p w14:paraId="221689B3" w14:textId="77777777" w:rsidR="00197372" w:rsidRDefault="00CF1BEF" w:rsidP="0038663E">
      <w:r w:rsidRPr="00CF1BEF">
        <w:t xml:space="preserve">After training, participants </w:t>
      </w:r>
      <w:r w:rsidR="00CA43BF">
        <w:t>were</w:t>
      </w:r>
      <w:r w:rsidRPr="00CF1BEF">
        <w:t xml:space="preserve"> </w:t>
      </w:r>
      <w:r w:rsidR="00B73E5C">
        <w:t>guided outdoors to assess a stream on</w:t>
      </w:r>
      <w:r w:rsidR="00713291">
        <w:t xml:space="preserve"> the</w:t>
      </w:r>
      <w:r w:rsidR="00B73E5C">
        <w:t xml:space="preserve"> </w:t>
      </w:r>
      <w:r w:rsidR="00713291">
        <w:t xml:space="preserve">University of Maryland </w:t>
      </w:r>
      <w:r w:rsidRPr="00CF1BEF">
        <w:t xml:space="preserve">campus. Participants </w:t>
      </w:r>
      <w:r w:rsidR="002F1BB4">
        <w:t>were</w:t>
      </w:r>
      <w:r w:rsidR="00B73E5C">
        <w:t xml:space="preserve"> </w:t>
      </w:r>
      <w:r w:rsidRPr="00CF1BEF">
        <w:t>asked to walk around the edge of the stream, and</w:t>
      </w:r>
      <w:r w:rsidR="00B73E5C">
        <w:t xml:space="preserve"> </w:t>
      </w:r>
      <w:r w:rsidR="00ED6A3F">
        <w:t>rate stream features</w:t>
      </w:r>
      <w:r w:rsidR="00A13DCB">
        <w:t xml:space="preserve"> based on </w:t>
      </w:r>
      <w:r w:rsidR="003E7CC7">
        <w:t xml:space="preserve">protocol learned during virtual </w:t>
      </w:r>
      <w:r w:rsidR="003E7CC7" w:rsidRPr="003C04C7">
        <w:t>training</w:t>
      </w:r>
      <w:r w:rsidR="003E7CC7" w:rsidRPr="003C04C7">
        <w:rPr>
          <w:b/>
        </w:rPr>
        <w:t>.</w:t>
      </w:r>
      <w:r w:rsidR="00CA43BF" w:rsidRPr="003C04C7">
        <w:rPr>
          <w:b/>
        </w:rPr>
        <w:t xml:space="preserve"> </w:t>
      </w:r>
      <w:r w:rsidR="00197372">
        <w:t xml:space="preserve">As during the assessment section of the training, participants were given a physical notebook that paralleled the reference guide they had during the virtual tutorial. </w:t>
      </w:r>
    </w:p>
    <w:p w14:paraId="45CC138D" w14:textId="55AD6BCC" w:rsidR="00383D32" w:rsidRPr="00BA28EC" w:rsidRDefault="00A30ED9" w:rsidP="0038663E">
      <w:r w:rsidRPr="003C04C7">
        <w:t xml:space="preserve">After outdoor data collection, </w:t>
      </w:r>
      <w:r w:rsidR="00CE67E7" w:rsidRPr="003C04C7">
        <w:t>p</w:t>
      </w:r>
      <w:r w:rsidR="006A63BF" w:rsidRPr="003C04C7">
        <w:t xml:space="preserve">articipants </w:t>
      </w:r>
      <w:r w:rsidR="00CA43BF" w:rsidRPr="003C04C7">
        <w:t>were</w:t>
      </w:r>
      <w:r w:rsidR="00AC3FE0" w:rsidRPr="003C04C7">
        <w:t xml:space="preserve"> asked to </w:t>
      </w:r>
      <w:r w:rsidRPr="003C04C7">
        <w:t>complete a final</w:t>
      </w:r>
      <w:r w:rsidR="006A63BF" w:rsidRPr="003C04C7">
        <w:t xml:space="preserve"> </w:t>
      </w:r>
      <w:r w:rsidRPr="003C04C7">
        <w:t xml:space="preserve">survey </w:t>
      </w:r>
      <w:r w:rsidR="00BD40A7" w:rsidRPr="003C04C7">
        <w:t xml:space="preserve">measuring </w:t>
      </w:r>
      <w:r w:rsidR="00713291" w:rsidRPr="003C04C7">
        <w:t>enjoyment, engagement and motivation during the task, as well as</w:t>
      </w:r>
      <w:r w:rsidR="00713291">
        <w:t xml:space="preserve"> confidence in task performance. After the study, participants </w:t>
      </w:r>
      <w:r w:rsidR="007F0C99">
        <w:t>receive</w:t>
      </w:r>
      <w:r w:rsidR="00CA43BF">
        <w:t>d</w:t>
      </w:r>
      <w:r w:rsidR="007F0C99">
        <w:t xml:space="preserve"> verbal</w:t>
      </w:r>
      <w:r w:rsidR="00713291">
        <w:t xml:space="preserve"> feedback on their outdoor assessment, and </w:t>
      </w:r>
      <w:r w:rsidR="002F1BB4">
        <w:t>were</w:t>
      </w:r>
      <w:r w:rsidR="00713291">
        <w:t xml:space="preserve"> </w:t>
      </w:r>
      <w:r w:rsidR="00545FE0">
        <w:t>debriefed about their experience.</w:t>
      </w:r>
      <w:r w:rsidR="00CF1BEF" w:rsidRPr="00CF1BEF">
        <w:t xml:space="preserve"> </w:t>
      </w:r>
    </w:p>
    <w:p w14:paraId="71F0C5DF" w14:textId="3CE3FEFD" w:rsidR="008538E2" w:rsidRDefault="008538E2" w:rsidP="008538E2">
      <w:pPr>
        <w:pStyle w:val="Heading1"/>
      </w:pPr>
      <w:r>
        <w:t>Results</w:t>
      </w:r>
    </w:p>
    <w:p w14:paraId="4EC18BC1" w14:textId="1790A7B7" w:rsidR="002412BA" w:rsidRPr="002412BA" w:rsidRDefault="00922CEB" w:rsidP="008538E2">
      <w:r>
        <w:t xml:space="preserve">This work asked to what extent the training environment integrated with </w:t>
      </w:r>
      <w:r w:rsidRPr="00FF0B64">
        <w:t>virtual reality</w:t>
      </w:r>
      <w:r>
        <w:t xml:space="preserve"> engaged participants and provided an overall state of immersion, whether the training led to accurate protocol evaluations, and whether participants were motivated to </w:t>
      </w:r>
      <w:r w:rsidRPr="00FF0B64">
        <w:t>participate in future</w:t>
      </w:r>
      <w:r>
        <w:t xml:space="preserve"> water quality monitoring projects. The research also examined whether individual differences affected perceptions of flow, task enjoyment, and motivation, and contributed to learning.</w:t>
      </w:r>
      <w:r w:rsidR="002412BA">
        <w:t xml:space="preserve"> </w:t>
      </w:r>
      <w:r>
        <w:t xml:space="preserve">The study gathered quantitative and qualitative data on </w:t>
      </w:r>
      <w:r w:rsidRPr="002412BA">
        <w:t xml:space="preserve">participant experiences. </w:t>
      </w:r>
      <w:r w:rsidR="002412BA" w:rsidRPr="002412BA">
        <w:t>Effective training was assessed by is measured by participant responses in the virtual and analog environments, and experience is measured by participant motivation and desire to participate in future data collection.</w:t>
      </w:r>
    </w:p>
    <w:p w14:paraId="377E3D48" w14:textId="48D0CACD" w:rsidR="00922CEB" w:rsidRDefault="00922CEB" w:rsidP="008538E2">
      <w:r>
        <w:t xml:space="preserve">As this was a </w:t>
      </w:r>
      <w:commentRangeStart w:id="72"/>
      <w:r>
        <w:t>preliminary study</w:t>
      </w:r>
      <w:commentRangeEnd w:id="72"/>
      <w:r w:rsidR="005D3535">
        <w:rPr>
          <w:rStyle w:val="CommentReference"/>
        </w:rPr>
        <w:commentReference w:id="72"/>
      </w:r>
      <w:r>
        <w:t xml:space="preserve">, quantitative responses were used to make broad assessments of participants’ demographics, as well as engagement, immersion and motivation. Concurrent with answering questionnaires, participants were </w:t>
      </w:r>
      <w:r w:rsidRPr="00EB77FC">
        <w:rPr>
          <w:b/>
        </w:rPr>
        <w:t xml:space="preserve">intermittently </w:t>
      </w:r>
      <w:r>
        <w:t xml:space="preserve">asked to assess their training experience during the study. Comments made during the training session were analyzed using qualitative </w:t>
      </w:r>
      <w:commentRangeStart w:id="73"/>
      <w:commentRangeStart w:id="74"/>
      <w:r>
        <w:t>open</w:t>
      </w:r>
      <w:commentRangeEnd w:id="73"/>
      <w:r w:rsidR="005D3535">
        <w:rPr>
          <w:rStyle w:val="CommentReference"/>
        </w:rPr>
        <w:commentReference w:id="73"/>
      </w:r>
      <w:r>
        <w:t xml:space="preserve"> coding methods</w:t>
      </w:r>
      <w:commentRangeEnd w:id="74"/>
      <w:r w:rsidR="005D3535">
        <w:rPr>
          <w:rStyle w:val="CommentReference"/>
        </w:rPr>
        <w:commentReference w:id="74"/>
      </w:r>
      <w:r>
        <w:t>, and were triangulated with quantitative findings.</w:t>
      </w:r>
    </w:p>
    <w:p w14:paraId="63B7E1AA" w14:textId="3DB419CB" w:rsidR="002412BA" w:rsidRPr="00EE7B19" w:rsidRDefault="002412BA" w:rsidP="008538E2">
      <w:pPr>
        <w:rPr>
          <w:b/>
        </w:rPr>
      </w:pPr>
      <w:commentRangeStart w:id="75"/>
      <w:r w:rsidRPr="008538E2">
        <w:rPr>
          <w:b/>
        </w:rPr>
        <w:t xml:space="preserve">[Results of </w:t>
      </w:r>
      <w:proofErr w:type="gramStart"/>
      <w:r w:rsidRPr="008538E2">
        <w:rPr>
          <w:b/>
        </w:rPr>
        <w:t>Open</w:t>
      </w:r>
      <w:proofErr w:type="gramEnd"/>
      <w:r w:rsidRPr="008538E2">
        <w:rPr>
          <w:b/>
        </w:rPr>
        <w:t xml:space="preserve"> coding]</w:t>
      </w:r>
      <w:commentRangeEnd w:id="75"/>
      <w:r w:rsidR="005D3535">
        <w:rPr>
          <w:rStyle w:val="CommentReference"/>
        </w:rPr>
        <w:commentReference w:id="75"/>
      </w:r>
    </w:p>
    <w:p w14:paraId="26407D04" w14:textId="508E7941" w:rsidR="008538E2" w:rsidRPr="008538E2" w:rsidRDefault="008538E2" w:rsidP="008538E2">
      <w:pPr>
        <w:pStyle w:val="Heading1"/>
      </w:pPr>
      <w:r>
        <w:t>Discussion</w:t>
      </w:r>
    </w:p>
    <w:p w14:paraId="5F71ECF6" w14:textId="7E2D3C37" w:rsidR="00EE7B19" w:rsidRPr="00EE7B19" w:rsidRDefault="00EE7B19" w:rsidP="00EE7B19">
      <w:pPr>
        <w:widowControl w:val="0"/>
        <w:tabs>
          <w:tab w:val="left" w:pos="220"/>
          <w:tab w:val="left" w:pos="720"/>
        </w:tabs>
        <w:autoSpaceDE w:val="0"/>
        <w:autoSpaceDN w:val="0"/>
        <w:adjustRightInd w:val="0"/>
        <w:rPr>
          <w:color w:val="FF0000"/>
        </w:rPr>
      </w:pPr>
      <w:r>
        <w:t xml:space="preserve">This work sought to understand whether a water quality monitoring training environment integrated with virtual reality engaged and immersed participants. Additionally this study sought to </w:t>
      </w:r>
      <w:r w:rsidRPr="0080781B">
        <w:t xml:space="preserve">evaluate whether training in a simulated data collection environment </w:t>
      </w:r>
      <w:r>
        <w:t>was</w:t>
      </w:r>
      <w:r w:rsidRPr="0080781B">
        <w:t xml:space="preserve"> appropriate for water quality monitoring training.</w:t>
      </w:r>
      <w:r>
        <w:rPr>
          <w:color w:val="FF0000"/>
        </w:rPr>
        <w:t xml:space="preserve"> </w:t>
      </w:r>
    </w:p>
    <w:p w14:paraId="768B7770" w14:textId="286BFAE6" w:rsidR="00EE7B19" w:rsidRDefault="008538E2" w:rsidP="0027480B">
      <w:pPr>
        <w:rPr>
          <w:b/>
        </w:rPr>
      </w:pPr>
      <w:r>
        <w:t>[</w:t>
      </w:r>
      <w:r w:rsidRPr="008538E2">
        <w:rPr>
          <w:b/>
        </w:rPr>
        <w:t>[</w:t>
      </w:r>
      <w:r>
        <w:rPr>
          <w:b/>
        </w:rPr>
        <w:t>Discussion about Results</w:t>
      </w:r>
      <w:r w:rsidRPr="008538E2">
        <w:rPr>
          <w:b/>
        </w:rPr>
        <w:t>]</w:t>
      </w:r>
    </w:p>
    <w:p w14:paraId="24584FD9" w14:textId="77777777" w:rsidR="00197372" w:rsidRPr="007B53F5" w:rsidRDefault="00197372" w:rsidP="00197372">
      <w:pPr>
        <w:contextualSpacing/>
        <w:rPr>
          <w:rFonts w:ascii="Arial" w:hAnsi="Arial" w:cs="Arial"/>
          <w:b/>
          <w:sz w:val="18"/>
          <w:szCs w:val="18"/>
        </w:rPr>
      </w:pPr>
      <w:r>
        <w:rPr>
          <w:rFonts w:ascii="Arial" w:hAnsi="Arial" w:cs="Arial"/>
          <w:b/>
          <w:sz w:val="18"/>
          <w:szCs w:val="18"/>
        </w:rPr>
        <w:t xml:space="preserve">Study </w:t>
      </w:r>
      <w:r w:rsidRPr="007B53F5">
        <w:rPr>
          <w:rFonts w:ascii="Arial" w:hAnsi="Arial" w:cs="Arial"/>
          <w:b/>
          <w:sz w:val="18"/>
          <w:szCs w:val="18"/>
        </w:rPr>
        <w:t>Challenges</w:t>
      </w:r>
    </w:p>
    <w:p w14:paraId="5FE90B90" w14:textId="55270E54" w:rsidR="00197372" w:rsidRDefault="00197372" w:rsidP="00197372">
      <w:pPr>
        <w:contextualSpacing/>
      </w:pPr>
      <w:r w:rsidRPr="00630385">
        <w:t xml:space="preserve">Several challenges </w:t>
      </w:r>
      <w:r>
        <w:t>had to</w:t>
      </w:r>
      <w:r w:rsidRPr="00630385">
        <w:t xml:space="preserve"> accounted for in this research, </w:t>
      </w:r>
      <w:r>
        <w:t>including</w:t>
      </w:r>
      <w:r w:rsidRPr="00630385">
        <w:t xml:space="preserve"> motion sick</w:t>
      </w:r>
      <w:r>
        <w:t>ness caused by VR, and the length of the study</w:t>
      </w:r>
      <w:r w:rsidRPr="00630385">
        <w:t xml:space="preserve">. </w:t>
      </w:r>
      <w:r>
        <w:t xml:space="preserve">Motion sickness has been well documented in the virtual reality community. The training aimed to diminish the effect of motion sickness by breaking up training into short tasks, and giving participants breaks between training. </w:t>
      </w:r>
      <w:proofErr w:type="spellStart"/>
      <w:r>
        <w:t>Whittinghall</w:t>
      </w:r>
      <w:proofErr w:type="spellEnd"/>
      <w:r>
        <w:t xml:space="preserve"> </w:t>
      </w:r>
      <w:r>
        <w:fldChar w:fldCharType="begin"/>
      </w:r>
      <w:r>
        <w:instrText xml:space="preserve"> REF _Ref293128924 \r \h </w:instrText>
      </w:r>
      <w:r>
        <w:fldChar w:fldCharType="separate"/>
      </w:r>
      <w:r w:rsidR="002F657E">
        <w:t>[7]</w:t>
      </w:r>
      <w:r>
        <w:fldChar w:fldCharType="end"/>
      </w:r>
      <w:r>
        <w:t xml:space="preserve"> has demonstrated that adding a virtual representation of the participant’s nose into the virtual reality environment may reduce motion sickness, so the training plans to also incorporate this feature into the VR interaction. </w:t>
      </w:r>
    </w:p>
    <w:p w14:paraId="565D9D35" w14:textId="77777777" w:rsidR="00EE7B19" w:rsidRDefault="00EE7B19" w:rsidP="00197372">
      <w:pPr>
        <w:contextualSpacing/>
      </w:pPr>
    </w:p>
    <w:p w14:paraId="05E4813A" w14:textId="7A3F4D6A" w:rsidR="00EE7B19" w:rsidRDefault="00197372" w:rsidP="00EE7B19">
      <w:pPr>
        <w:contextualSpacing/>
      </w:pPr>
      <w:r>
        <w:t>The length of the study was a secondary challenge and concern, which contributed to participant fatigue</w:t>
      </w:r>
      <w:r>
        <w:fldChar w:fldCharType="begin"/>
      </w:r>
      <w:r>
        <w:instrText xml:space="preserve"> REF _Ref293410248 \r \h </w:instrText>
      </w:r>
      <w:r>
        <w:fldChar w:fldCharType="separate"/>
      </w:r>
      <w:r w:rsidR="002F657E">
        <w:t>[23]</w:t>
      </w:r>
      <w:r>
        <w:fldChar w:fldCharType="end"/>
      </w:r>
      <w:r>
        <w:t xml:space="preserve"> and decrease flow </w:t>
      </w:r>
      <w:r>
        <w:fldChar w:fldCharType="begin"/>
      </w:r>
      <w:r>
        <w:instrText xml:space="preserve"> REF _Ref292893898 \r \h </w:instrText>
      </w:r>
      <w:r>
        <w:fldChar w:fldCharType="separate"/>
      </w:r>
      <w:r w:rsidR="002F657E">
        <w:t>[10]</w:t>
      </w:r>
      <w:r>
        <w:fldChar w:fldCharType="end"/>
      </w:r>
      <w:r>
        <w:t>. Participants were asked to complete the background questionnaire prior to the study, however the research consisted of 3 training and testing protocols (including outdoor data collection), and 4 surveys.</w:t>
      </w:r>
      <w:r w:rsidRPr="00EB77FC">
        <w:rPr>
          <w:b/>
        </w:rPr>
        <w:t xml:space="preserve"> </w:t>
      </w:r>
      <w:r w:rsidRPr="002F1BB4">
        <w:t>Daily computer use and self-efficacy may have thus affected user experience over the course of the study.</w:t>
      </w:r>
    </w:p>
    <w:p w14:paraId="6989D3FE" w14:textId="77777777" w:rsidR="00EE7B19" w:rsidRPr="00EE7B19" w:rsidRDefault="00EE7B19" w:rsidP="00EE7B19">
      <w:pPr>
        <w:contextualSpacing/>
      </w:pPr>
    </w:p>
    <w:p w14:paraId="6064DB49" w14:textId="2F4BE1B7" w:rsidR="00EE7B19" w:rsidRPr="00EE7B19" w:rsidRDefault="00EE7B19" w:rsidP="00EE7B19">
      <w:pPr>
        <w:rPr>
          <w:rFonts w:ascii="Arial" w:hAnsi="Arial" w:cs="Arial"/>
          <w:b/>
          <w:sz w:val="18"/>
          <w:szCs w:val="18"/>
        </w:rPr>
      </w:pPr>
      <w:r>
        <w:rPr>
          <w:rFonts w:ascii="Arial" w:hAnsi="Arial" w:cs="Arial"/>
          <w:b/>
          <w:sz w:val="18"/>
          <w:szCs w:val="18"/>
        </w:rPr>
        <w:t>CONCLUSION</w:t>
      </w:r>
    </w:p>
    <w:p w14:paraId="28E189B9" w14:textId="0D1F063F" w:rsidR="00EE7B19" w:rsidRPr="008D015E" w:rsidRDefault="00EE7B19" w:rsidP="00EE7B19">
      <w:pPr>
        <w:widowControl w:val="0"/>
        <w:tabs>
          <w:tab w:val="left" w:pos="220"/>
          <w:tab w:val="left" w:pos="720"/>
        </w:tabs>
        <w:autoSpaceDE w:val="0"/>
        <w:autoSpaceDN w:val="0"/>
        <w:adjustRightInd w:val="0"/>
      </w:pPr>
      <w:r w:rsidRPr="00EE7B19">
        <w:t>Showing the effectiveness of VR integrated into digital training has the potential to make training games more effective. Likewise, showing the effectiveness of this training</w:t>
      </w:r>
      <w:r>
        <w:t xml:space="preserve"> in citizen science </w:t>
      </w:r>
      <w:r w:rsidRPr="002E3096">
        <w:rPr>
          <w:b/>
        </w:rPr>
        <w:t>has the potential to</w:t>
      </w:r>
      <w:r>
        <w:t xml:space="preserve"> revolutionize the field’s reach, improve quality, decrease training costs, and increase participant recruitment and retention. </w:t>
      </w:r>
    </w:p>
    <w:p w14:paraId="7E8D3B89" w14:textId="6379F36E" w:rsidR="00F457EC" w:rsidRPr="00EE7B19" w:rsidRDefault="00F457EC" w:rsidP="00F457EC">
      <w:pPr>
        <w:contextualSpacing/>
        <w:rPr>
          <w:rFonts w:ascii="Arial" w:hAnsi="Arial" w:cs="Arial"/>
          <w:b/>
          <w:color w:val="3D3C3D"/>
          <w:sz w:val="18"/>
          <w:szCs w:val="18"/>
          <w:shd w:val="clear" w:color="auto" w:fill="FFFFFF"/>
        </w:rPr>
      </w:pPr>
      <w:r w:rsidRPr="00EE7B19">
        <w:rPr>
          <w:rFonts w:ascii="Arial" w:hAnsi="Arial" w:cs="Arial"/>
          <w:b/>
          <w:color w:val="3D3C3D"/>
          <w:sz w:val="18"/>
          <w:szCs w:val="18"/>
          <w:shd w:val="clear" w:color="auto" w:fill="FFFFFF"/>
        </w:rPr>
        <w:t>Future Work</w:t>
      </w:r>
    </w:p>
    <w:p w14:paraId="72490ECC" w14:textId="6EA6C2DA" w:rsidR="00C625C3" w:rsidRDefault="00342C05" w:rsidP="0038663E">
      <w:r>
        <w:t xml:space="preserve">This </w:t>
      </w:r>
      <w:r w:rsidR="00C625C3">
        <w:t xml:space="preserve">work is a preliminary study to explore whether a </w:t>
      </w:r>
      <w:r w:rsidR="001D71C7">
        <w:t xml:space="preserve">virtual reality HMD integrated into a serious game </w:t>
      </w:r>
      <w:r w:rsidR="00ED1343">
        <w:t>is</w:t>
      </w:r>
      <w:r w:rsidR="0038663E">
        <w:t xml:space="preserve"> an effective way to train citizen scientists</w:t>
      </w:r>
      <w:r w:rsidR="00C625C3">
        <w:t xml:space="preserve"> to make assessments about stream environments using the EPA </w:t>
      </w:r>
      <w:proofErr w:type="spellStart"/>
      <w:r w:rsidR="00C625C3">
        <w:t>Bioassessment</w:t>
      </w:r>
      <w:proofErr w:type="spellEnd"/>
      <w:r w:rsidR="00C625C3">
        <w:t xml:space="preserve"> protocol. </w:t>
      </w:r>
    </w:p>
    <w:p w14:paraId="584A4106" w14:textId="7685F536" w:rsidR="00573DE3" w:rsidRDefault="00C625C3" w:rsidP="0038663E">
      <w:ins w:id="77" w:author="Alina Goldman" w:date="2015-09-15T14:29:00Z">
        <w:r>
          <w:t>[</w:t>
        </w:r>
      </w:ins>
      <w:r>
        <w:t xml:space="preserve">This study found that </w:t>
      </w:r>
      <w:r w:rsidRPr="00EB77FC">
        <w:rPr>
          <w:b/>
        </w:rPr>
        <w:t>[</w:t>
      </w:r>
      <w:r w:rsidR="008538E2">
        <w:rPr>
          <w:b/>
        </w:rPr>
        <w:t>results</w:t>
      </w:r>
      <w:r w:rsidRPr="00EB77FC">
        <w:rPr>
          <w:b/>
        </w:rPr>
        <w:t>],</w:t>
      </w:r>
      <w:r w:rsidR="00573DE3">
        <w:t xml:space="preserve"> however our</w:t>
      </w:r>
      <w:r>
        <w:t xml:space="preserve"> future work plans</w:t>
      </w:r>
      <w:r w:rsidR="00573DE3">
        <w:t xml:space="preserve"> </w:t>
      </w:r>
      <w:r>
        <w:t>explore how the ad</w:t>
      </w:r>
      <w:r w:rsidR="003D348F">
        <w:t xml:space="preserve">dition of a meaningful context and </w:t>
      </w:r>
      <w:r w:rsidR="008E678B">
        <w:t>story contribute</w:t>
      </w:r>
      <w:r w:rsidR="0040531C">
        <w:t>s</w:t>
      </w:r>
      <w:r w:rsidR="008E678B">
        <w:t xml:space="preserve"> to engagement and quality of training</w:t>
      </w:r>
      <w:r w:rsidR="003D348F">
        <w:t>, and</w:t>
      </w:r>
      <w:r w:rsidR="0040531C">
        <w:t xml:space="preserve"> quantitatively</w:t>
      </w:r>
      <w:r w:rsidR="003D348F">
        <w:t xml:space="preserve"> consider whether individual differences </w:t>
      </w:r>
      <w:r w:rsidR="0040531C">
        <w:t xml:space="preserve">contribute to different perceptions of engagement, immersion and lead to differences in learning and motivation between subjects. Additionally, since this work explores virtual reality as a component of an effective learning environment, future work will compare participant outcomes in VR to parallel training with a desktop screen.  Further, training outcomes could be compared to a passive training control </w:t>
      </w:r>
      <w:r w:rsidR="009666F0">
        <w:t xml:space="preserve">reflecting PowerPoint lectures </w:t>
      </w:r>
      <w:r w:rsidR="00A11B09" w:rsidRPr="00EB77FC">
        <w:rPr>
          <w:b/>
        </w:rPr>
        <w:t>given</w:t>
      </w:r>
      <w:r w:rsidR="00A11B09">
        <w:t xml:space="preserve"> by the </w:t>
      </w:r>
      <w:proofErr w:type="spellStart"/>
      <w:r w:rsidR="00A11B09">
        <w:t>Audobon</w:t>
      </w:r>
      <w:proofErr w:type="spellEnd"/>
      <w:r w:rsidR="00A11B09">
        <w:t xml:space="preserve"> naturalist society </w:t>
      </w:r>
      <w:r w:rsidR="00573DE3">
        <w:rPr>
          <w:shd w:val="clear" w:color="auto" w:fill="FFFFFF"/>
        </w:rPr>
        <w:fldChar w:fldCharType="begin"/>
      </w:r>
      <w:r w:rsidR="00573DE3">
        <w:rPr>
          <w:shd w:val="clear" w:color="auto" w:fill="FFFFFF"/>
        </w:rPr>
        <w:instrText xml:space="preserve"> REF _Ref293075002 \r \h </w:instrText>
      </w:r>
      <w:r w:rsidR="00573DE3">
        <w:rPr>
          <w:shd w:val="clear" w:color="auto" w:fill="FFFFFF"/>
        </w:rPr>
      </w:r>
      <w:r w:rsidR="00573DE3">
        <w:rPr>
          <w:shd w:val="clear" w:color="auto" w:fill="FFFFFF"/>
        </w:rPr>
        <w:fldChar w:fldCharType="separate"/>
      </w:r>
      <w:r w:rsidR="002F657E">
        <w:rPr>
          <w:shd w:val="clear" w:color="auto" w:fill="FFFFFF"/>
        </w:rPr>
        <w:t>[51]</w:t>
      </w:r>
      <w:r w:rsidR="00573DE3">
        <w:rPr>
          <w:shd w:val="clear" w:color="auto" w:fill="FFFFFF"/>
        </w:rPr>
        <w:fldChar w:fldCharType="end"/>
      </w:r>
      <w:r w:rsidR="00573DE3">
        <w:rPr>
          <w:shd w:val="clear" w:color="auto" w:fill="FFFFFF"/>
        </w:rPr>
        <w:t xml:space="preserve">. </w:t>
      </w:r>
      <w:r w:rsidR="00573DE3" w:rsidRPr="00623249">
        <w:rPr>
          <w:color w:val="FF0000"/>
          <w:shd w:val="clear" w:color="auto" w:fill="FFFFFF"/>
        </w:rPr>
        <w:t xml:space="preserve"> </w:t>
      </w:r>
    </w:p>
    <w:p w14:paraId="20B25AE5" w14:textId="50AD604C" w:rsidR="00BE1949" w:rsidRDefault="00402C7F" w:rsidP="0038663E">
      <w:r>
        <w:t xml:space="preserve">In additional to expanding the </w:t>
      </w:r>
      <w:proofErr w:type="gramStart"/>
      <w:r>
        <w:t>study, f</w:t>
      </w:r>
      <w:r w:rsidR="0038663E">
        <w:t xml:space="preserve">uture </w:t>
      </w:r>
      <w:r>
        <w:t xml:space="preserve">work </w:t>
      </w:r>
      <w:r w:rsidR="0038663E">
        <w:t>should explore how different sensory channels contribute</w:t>
      </w:r>
      <w:proofErr w:type="gramEnd"/>
      <w:r w:rsidR="0038663E">
        <w:t xml:space="preserve"> to training immersion. For instance, studies might </w:t>
      </w:r>
      <w:r w:rsidR="00F6250C">
        <w:t>consider</w:t>
      </w:r>
      <w:r w:rsidR="0038663E">
        <w:t xml:space="preserve"> how smell, sound and touch may be used in training. </w:t>
      </w:r>
      <w:r w:rsidR="00BE1949">
        <w:t xml:space="preserve">Likewise, future research should examine how </w:t>
      </w:r>
      <w:r w:rsidR="00333DAF">
        <w:t xml:space="preserve">different </w:t>
      </w:r>
      <w:r w:rsidR="00BE1949">
        <w:t xml:space="preserve">narrative, </w:t>
      </w:r>
      <w:r w:rsidR="00333DAF">
        <w:t xml:space="preserve">feedback, and reward structure designs </w:t>
      </w:r>
      <w:r w:rsidR="00763D9E">
        <w:t xml:space="preserve">also </w:t>
      </w:r>
      <w:r w:rsidR="00BE1949">
        <w:t>impact</w:t>
      </w:r>
      <w:r w:rsidR="00763D9E">
        <w:t xml:space="preserve"> how participants experience flow.</w:t>
      </w:r>
      <w:r w:rsidR="00BE1949">
        <w:t xml:space="preserve"> </w:t>
      </w:r>
    </w:p>
    <w:p w14:paraId="66BAEEF8" w14:textId="2A57B354" w:rsidR="0038663E" w:rsidRDefault="0038663E" w:rsidP="0038663E">
      <w:pPr>
        <w:rPr>
          <w:ins w:id="78" w:author="Alina Goldman" w:date="2015-09-20T04:23:00Z"/>
        </w:rPr>
      </w:pPr>
      <w:r>
        <w:t xml:space="preserve">Although this study’s focus was college-age participants, citizen science has historically drawn older, more affluent volunteers </w:t>
      </w:r>
      <w:r>
        <w:fldChar w:fldCharType="begin"/>
      </w:r>
      <w:r>
        <w:instrText xml:space="preserve"> REF _Ref293053367 \r \h </w:instrText>
      </w:r>
      <w:r>
        <w:fldChar w:fldCharType="separate"/>
      </w:r>
      <w:r w:rsidR="002F657E">
        <w:t>[34]</w:t>
      </w:r>
      <w:r>
        <w:fldChar w:fldCharType="end"/>
      </w:r>
      <w:r>
        <w:t>. Future work should thus</w:t>
      </w:r>
      <w:r w:rsidR="00333DAF">
        <w:t xml:space="preserve"> also</w:t>
      </w:r>
      <w:r>
        <w:t xml:space="preserve"> consider how this participant pool reacts to immersive virtual training. As well as addressing the needs of different populations,</w:t>
      </w:r>
      <w:r w:rsidR="00333DAF">
        <w:t xml:space="preserve"> future work might additionally </w:t>
      </w:r>
      <w:r>
        <w:t xml:space="preserve">address whether immersive virtual reality training is appropriate for a broader scope of citizen science projects </w:t>
      </w:r>
      <w:r>
        <w:fldChar w:fldCharType="begin"/>
      </w:r>
      <w:r>
        <w:instrText xml:space="preserve"> REF _Ref286249638 \r \h </w:instrText>
      </w:r>
      <w:r>
        <w:fldChar w:fldCharType="separate"/>
      </w:r>
      <w:r w:rsidR="002F657E">
        <w:t>[49]</w:t>
      </w:r>
      <w:r>
        <w:fldChar w:fldCharType="end"/>
      </w:r>
      <w:r w:rsidR="00FA11C9">
        <w:t>, such as</w:t>
      </w:r>
      <w:r>
        <w:t xml:space="preserve"> virtual, conservation or education projects.</w:t>
      </w:r>
    </w:p>
    <w:p w14:paraId="7C84A792" w14:textId="4C5DD366" w:rsidR="00233B37" w:rsidRDefault="00233B37">
      <w:pPr>
        <w:pStyle w:val="Heading1"/>
        <w:rPr>
          <w:ins w:id="79" w:author="Jenny Preece" w:date="2015-09-21T14:17:00Z"/>
        </w:rPr>
      </w:pPr>
      <w:ins w:id="80" w:author="Jenny Preece" w:date="2015-09-21T14:17:00Z">
        <w:r>
          <w:t>Acknowledgements</w:t>
        </w:r>
      </w:ins>
    </w:p>
    <w:p w14:paraId="6F272907" w14:textId="4683D296" w:rsidR="00233B37" w:rsidRDefault="00233B37">
      <w:pPr>
        <w:pStyle w:val="Heading1"/>
        <w:rPr>
          <w:ins w:id="81" w:author="Jenny Preece" w:date="2015-09-21T14:17:00Z"/>
        </w:rPr>
      </w:pPr>
      <w:ins w:id="82" w:author="Jenny Preece" w:date="2015-09-21T14:17:00Z">
        <w:r>
          <w:t>&lt;&lt;leave out for reviewing but then include, Greg, Audobon lady, everyone who comments on drafts</w:t>
        </w:r>
      </w:ins>
    </w:p>
    <w:p w14:paraId="689F8ED5" w14:textId="081D8294" w:rsidR="006B3F1F" w:rsidRDefault="006B3F1F">
      <w:pPr>
        <w:pStyle w:val="Heading1"/>
      </w:pPr>
      <w:r>
        <w:t>REFERENCES</w:t>
      </w:r>
    </w:p>
    <w:p w14:paraId="64CDF253" w14:textId="77777777" w:rsidR="000D6141" w:rsidRDefault="000D6141" w:rsidP="0038663E">
      <w:pPr>
        <w:pStyle w:val="References"/>
        <w:numPr>
          <w:ilvl w:val="0"/>
          <w:numId w:val="15"/>
        </w:numPr>
        <w:overflowPunct/>
        <w:autoSpaceDE/>
        <w:autoSpaceDN/>
        <w:adjustRightInd/>
        <w:textAlignment w:val="auto"/>
      </w:pPr>
      <w:bookmarkStart w:id="83" w:name="_Ref292438331"/>
      <w:r>
        <w:t xml:space="preserve">Audubon Naturalist Society (2012). </w:t>
      </w:r>
      <w:r w:rsidRPr="006752DC">
        <w:rPr>
          <w:i/>
          <w:shd w:val="clear" w:color="auto" w:fill="FFFFFF"/>
        </w:rPr>
        <w:t>Water Quality Monitoring (WQM</w:t>
      </w:r>
      <w:r>
        <w:rPr>
          <w:shd w:val="clear" w:color="auto" w:fill="FFFFFF"/>
        </w:rPr>
        <w:t>)</w:t>
      </w:r>
      <w:r w:rsidRPr="005854E4">
        <w:rPr>
          <w:shd w:val="clear" w:color="auto" w:fill="FFFFFF"/>
        </w:rPr>
        <w:t>. Retrieved fro</w:t>
      </w:r>
      <w:r>
        <w:rPr>
          <w:shd w:val="clear" w:color="auto" w:fill="FFFFFF"/>
        </w:rPr>
        <w:t xml:space="preserve">m </w:t>
      </w:r>
      <w:r w:rsidRPr="00382FBD">
        <w:t>http://www.anshome.org/index.php/nature-programs/water-quality-monitoring</w:t>
      </w:r>
      <w:bookmarkEnd w:id="83"/>
    </w:p>
    <w:p w14:paraId="4BD64958" w14:textId="366651E1" w:rsidR="000D6141" w:rsidRPr="00427CE9" w:rsidRDefault="000D6141" w:rsidP="0038663E">
      <w:pPr>
        <w:pStyle w:val="References"/>
        <w:numPr>
          <w:ilvl w:val="0"/>
          <w:numId w:val="15"/>
        </w:numPr>
        <w:overflowPunct/>
        <w:autoSpaceDE/>
        <w:autoSpaceDN/>
        <w:adjustRightInd/>
        <w:textAlignment w:val="auto"/>
      </w:pPr>
      <w:bookmarkStart w:id="84" w:name="_Ref292439815"/>
      <w:r>
        <w:t xml:space="preserve">Audubon Naturalist Society (2012). </w:t>
      </w:r>
      <w:r w:rsidRPr="006752DC">
        <w:rPr>
          <w:i/>
        </w:rPr>
        <w:t xml:space="preserve">Water Quality Monitoring “Part of Our DNA,” </w:t>
      </w:r>
      <w:r>
        <w:t xml:space="preserve">Retrieved from </w:t>
      </w:r>
      <w:r w:rsidRPr="006D1DD6">
        <w:t>http://www.anshome.org/images/waterquality/Water%20Quality%20Monitoring.pdf</w:t>
      </w:r>
      <w:bookmarkEnd w:id="84"/>
    </w:p>
    <w:p w14:paraId="76C8A416" w14:textId="77777777" w:rsidR="000D6141" w:rsidRPr="00427CE9" w:rsidRDefault="000D6141" w:rsidP="0038663E">
      <w:pPr>
        <w:pStyle w:val="References"/>
        <w:numPr>
          <w:ilvl w:val="0"/>
          <w:numId w:val="15"/>
        </w:numPr>
        <w:overflowPunct/>
        <w:autoSpaceDE/>
        <w:autoSpaceDN/>
        <w:adjustRightInd/>
        <w:textAlignment w:val="auto"/>
      </w:pPr>
      <w:bookmarkStart w:id="85" w:name="_Ref267675941"/>
      <w:r w:rsidRPr="00427CE9">
        <w:rPr>
          <w:shd w:val="clear" w:color="auto" w:fill="FFFFFF"/>
        </w:rPr>
        <w:t xml:space="preserve">Barnes, T., Powell E., Chaffin, A., &amp; </w:t>
      </w:r>
      <w:proofErr w:type="spellStart"/>
      <w:r w:rsidRPr="00427CE9">
        <w:rPr>
          <w:shd w:val="clear" w:color="auto" w:fill="FFFFFF"/>
        </w:rPr>
        <w:t>Lipford</w:t>
      </w:r>
      <w:proofErr w:type="spellEnd"/>
      <w:r w:rsidRPr="00427CE9">
        <w:rPr>
          <w:shd w:val="clear" w:color="auto" w:fill="FFFFFF"/>
        </w:rPr>
        <w:t xml:space="preserve">, H. (2008) Game2Learn: improving the motivation of CS1 students, </w:t>
      </w:r>
      <w:r w:rsidRPr="00BE2D5A">
        <w:rPr>
          <w:i/>
          <w:shd w:val="clear" w:color="auto" w:fill="FFFFFF"/>
        </w:rPr>
        <w:t>Proceedings of the 3rd international conference on Game Development in Computer Science Education</w:t>
      </w:r>
      <w:r w:rsidRPr="00427CE9">
        <w:rPr>
          <w:shd w:val="clear" w:color="auto" w:fill="FFFFFF"/>
        </w:rPr>
        <w:t>, p.1-5, February 27-March 03, 2008, Miami, Florida</w:t>
      </w:r>
      <w:r w:rsidRPr="00427CE9">
        <w:rPr>
          <w:rStyle w:val="apple-converted-space"/>
        </w:rPr>
        <w:t>.</w:t>
      </w:r>
      <w:bookmarkEnd w:id="85"/>
    </w:p>
    <w:p w14:paraId="0A4BC825" w14:textId="77777777" w:rsidR="000D6141" w:rsidRPr="00427CE9" w:rsidRDefault="000D6141" w:rsidP="0038663E">
      <w:pPr>
        <w:pStyle w:val="References"/>
        <w:numPr>
          <w:ilvl w:val="0"/>
          <w:numId w:val="15"/>
        </w:numPr>
        <w:overflowPunct/>
        <w:autoSpaceDE/>
        <w:autoSpaceDN/>
        <w:adjustRightInd/>
        <w:textAlignment w:val="auto"/>
        <w:rPr>
          <w:szCs w:val="17"/>
        </w:rPr>
      </w:pPr>
      <w:bookmarkStart w:id="86" w:name="_Ref278482275"/>
      <w:proofErr w:type="spellStart"/>
      <w:r w:rsidRPr="00427CE9">
        <w:rPr>
          <w:rFonts w:eastAsia="Arial"/>
          <w:szCs w:val="17"/>
        </w:rPr>
        <w:t>Batini</w:t>
      </w:r>
      <w:proofErr w:type="spellEnd"/>
      <w:r w:rsidRPr="00427CE9">
        <w:rPr>
          <w:rFonts w:eastAsia="Arial"/>
          <w:szCs w:val="17"/>
        </w:rPr>
        <w:t xml:space="preserve">, C., </w:t>
      </w:r>
      <w:proofErr w:type="spellStart"/>
      <w:r w:rsidRPr="00427CE9">
        <w:rPr>
          <w:rFonts w:eastAsia="Arial"/>
          <w:szCs w:val="17"/>
        </w:rPr>
        <w:t>Cappiello</w:t>
      </w:r>
      <w:proofErr w:type="spellEnd"/>
      <w:r w:rsidRPr="00427CE9">
        <w:rPr>
          <w:rFonts w:eastAsia="Arial"/>
          <w:szCs w:val="17"/>
        </w:rPr>
        <w:t xml:space="preserve">, C., </w:t>
      </w:r>
      <w:proofErr w:type="spellStart"/>
      <w:r w:rsidRPr="00427CE9">
        <w:rPr>
          <w:rFonts w:eastAsia="Arial"/>
          <w:szCs w:val="17"/>
        </w:rPr>
        <w:t>Francalanci</w:t>
      </w:r>
      <w:proofErr w:type="spellEnd"/>
      <w:r w:rsidRPr="00427CE9">
        <w:rPr>
          <w:rFonts w:eastAsia="Arial"/>
          <w:szCs w:val="17"/>
        </w:rPr>
        <w:t xml:space="preserve">, C., </w:t>
      </w:r>
      <w:proofErr w:type="spellStart"/>
      <w:r w:rsidRPr="00427CE9">
        <w:rPr>
          <w:rFonts w:eastAsia="Arial"/>
          <w:szCs w:val="17"/>
        </w:rPr>
        <w:t>Maurino</w:t>
      </w:r>
      <w:proofErr w:type="spellEnd"/>
      <w:r w:rsidRPr="00427CE9">
        <w:rPr>
          <w:rFonts w:eastAsia="Arial"/>
          <w:szCs w:val="17"/>
        </w:rPr>
        <w:t xml:space="preserve">, A. (2009). </w:t>
      </w:r>
      <w:r w:rsidRPr="00427CE9">
        <w:rPr>
          <w:szCs w:val="17"/>
        </w:rPr>
        <w:t xml:space="preserve">Methodologies for Data Quality Assessment and Improvement, </w:t>
      </w:r>
      <w:r w:rsidRPr="00BE2D5A">
        <w:rPr>
          <w:rFonts w:eastAsia="Arial"/>
          <w:i/>
          <w:szCs w:val="17"/>
        </w:rPr>
        <w:t>A</w:t>
      </w:r>
      <w:r w:rsidRPr="00BE2D5A">
        <w:rPr>
          <w:i/>
          <w:szCs w:val="17"/>
        </w:rPr>
        <w:t>CM Computing Surveys</w:t>
      </w:r>
      <w:r w:rsidRPr="00427CE9">
        <w:rPr>
          <w:szCs w:val="17"/>
        </w:rPr>
        <w:t>, Vol. 41, No. 3, Article 16</w:t>
      </w:r>
      <w:bookmarkStart w:id="87" w:name="_Ref278409322"/>
      <w:bookmarkEnd w:id="86"/>
    </w:p>
    <w:p w14:paraId="1849F981" w14:textId="03AC0B6D" w:rsidR="000D6141" w:rsidRPr="00427CE9" w:rsidRDefault="000D6141" w:rsidP="0038663E">
      <w:pPr>
        <w:pStyle w:val="References"/>
        <w:numPr>
          <w:ilvl w:val="0"/>
          <w:numId w:val="15"/>
        </w:numPr>
        <w:overflowPunct/>
        <w:autoSpaceDE/>
        <w:autoSpaceDN/>
        <w:adjustRightInd/>
        <w:textAlignment w:val="auto"/>
        <w:rPr>
          <w:szCs w:val="17"/>
        </w:rPr>
      </w:pPr>
      <w:bookmarkStart w:id="88" w:name="_Ref286249353"/>
      <w:proofErr w:type="spellStart"/>
      <w:r w:rsidRPr="00427CE9">
        <w:rPr>
          <w:szCs w:val="17"/>
        </w:rPr>
        <w:t>Bonney</w:t>
      </w:r>
      <w:proofErr w:type="spellEnd"/>
      <w:r w:rsidRPr="00427CE9">
        <w:rPr>
          <w:szCs w:val="17"/>
        </w:rPr>
        <w:t xml:space="preserve">, R., Cooper, C.B., Dickinson, J., </w:t>
      </w:r>
      <w:proofErr w:type="spellStart"/>
      <w:r w:rsidRPr="00427CE9">
        <w:rPr>
          <w:szCs w:val="17"/>
        </w:rPr>
        <w:t>Kelling</w:t>
      </w:r>
      <w:proofErr w:type="spellEnd"/>
      <w:r w:rsidRPr="00427CE9">
        <w:rPr>
          <w:szCs w:val="17"/>
        </w:rPr>
        <w:t>, S., Philips, T., Rosenberg, K., Shirk, J</w:t>
      </w:r>
      <w:proofErr w:type="gramStart"/>
      <w:r w:rsidRPr="00427CE9">
        <w:rPr>
          <w:szCs w:val="17"/>
        </w:rPr>
        <w:t>.(</w:t>
      </w:r>
      <w:proofErr w:type="gramEnd"/>
      <w:r w:rsidRPr="00427CE9">
        <w:rPr>
          <w:szCs w:val="17"/>
        </w:rPr>
        <w:t xml:space="preserve">2009). Citizen Science: A Developing Tool for Expanding Science Knowledge and Scientific Literacy, </w:t>
      </w:r>
      <w:proofErr w:type="spellStart"/>
      <w:r w:rsidRPr="00B860C3">
        <w:rPr>
          <w:i/>
          <w:szCs w:val="17"/>
        </w:rPr>
        <w:t>BioScience</w:t>
      </w:r>
      <w:proofErr w:type="spellEnd"/>
      <w:r w:rsidRPr="00427CE9">
        <w:rPr>
          <w:szCs w:val="17"/>
        </w:rPr>
        <w:t xml:space="preserve">, Dec </w:t>
      </w:r>
      <w:proofErr w:type="gramStart"/>
      <w:r w:rsidRPr="00427CE9">
        <w:rPr>
          <w:szCs w:val="17"/>
        </w:rPr>
        <w:t>2009 :</w:t>
      </w:r>
      <w:proofErr w:type="gramEnd"/>
      <w:r w:rsidRPr="00427CE9">
        <w:rPr>
          <w:szCs w:val="17"/>
        </w:rPr>
        <w:t xml:space="preserve"> Vol. 59, Issue 11, </w:t>
      </w:r>
      <w:proofErr w:type="spellStart"/>
      <w:r w:rsidRPr="00427CE9">
        <w:rPr>
          <w:szCs w:val="17"/>
        </w:rPr>
        <w:t>pg</w:t>
      </w:r>
      <w:proofErr w:type="spellEnd"/>
      <w:r w:rsidRPr="00427CE9">
        <w:rPr>
          <w:szCs w:val="17"/>
        </w:rPr>
        <w:t>(s) 977-984</w:t>
      </w:r>
      <w:bookmarkStart w:id="89" w:name="_Ref278386690"/>
      <w:bookmarkEnd w:id="87"/>
      <w:bookmarkEnd w:id="88"/>
    </w:p>
    <w:p w14:paraId="3B0C4FA1" w14:textId="75CC9E33" w:rsidR="00746664" w:rsidRPr="00427CE9" w:rsidRDefault="000D6141" w:rsidP="00746664">
      <w:pPr>
        <w:pStyle w:val="References"/>
        <w:numPr>
          <w:ilvl w:val="0"/>
          <w:numId w:val="15"/>
        </w:numPr>
        <w:overflowPunct/>
        <w:autoSpaceDE/>
        <w:autoSpaceDN/>
        <w:adjustRightInd/>
        <w:textAlignment w:val="auto"/>
        <w:rPr>
          <w:szCs w:val="17"/>
        </w:rPr>
      </w:pPr>
      <w:bookmarkStart w:id="90" w:name="_Ref292886939"/>
      <w:r w:rsidRPr="00427CE9">
        <w:rPr>
          <w:szCs w:val="17"/>
        </w:rPr>
        <w:t xml:space="preserve">Boyle, EA, Connolly, TM, </w:t>
      </w:r>
      <w:proofErr w:type="spellStart"/>
      <w:r w:rsidRPr="00427CE9">
        <w:rPr>
          <w:szCs w:val="17"/>
        </w:rPr>
        <w:t>Hainey</w:t>
      </w:r>
      <w:proofErr w:type="spellEnd"/>
      <w:r w:rsidRPr="00427CE9">
        <w:rPr>
          <w:szCs w:val="17"/>
        </w:rPr>
        <w:t xml:space="preserve">, T. &amp; Boyle, JM 2012, ‘Engagement in Digital Entertainment Games: A Systematic Review’, </w:t>
      </w:r>
      <w:r w:rsidRPr="00B860C3">
        <w:rPr>
          <w:i/>
          <w:szCs w:val="17"/>
        </w:rPr>
        <w:t>Computers in Human Behavior</w:t>
      </w:r>
      <w:r w:rsidR="00D24F24">
        <w:rPr>
          <w:szCs w:val="17"/>
        </w:rPr>
        <w:t>, vol.</w:t>
      </w:r>
      <w:r w:rsidRPr="00427CE9">
        <w:rPr>
          <w:szCs w:val="17"/>
        </w:rPr>
        <w:t xml:space="preserve"> 28, pp. 771-80</w:t>
      </w:r>
      <w:bookmarkEnd w:id="90"/>
    </w:p>
    <w:p w14:paraId="1E7B058C" w14:textId="1B702FEA" w:rsidR="00BB63F1" w:rsidRPr="00427CE9" w:rsidRDefault="003020AE" w:rsidP="00BB63F1">
      <w:pPr>
        <w:pStyle w:val="References"/>
        <w:numPr>
          <w:ilvl w:val="0"/>
          <w:numId w:val="15"/>
        </w:numPr>
        <w:overflowPunct/>
        <w:autoSpaceDE/>
        <w:autoSpaceDN/>
        <w:adjustRightInd/>
        <w:textAlignment w:val="auto"/>
        <w:rPr>
          <w:szCs w:val="17"/>
        </w:rPr>
      </w:pPr>
      <w:bookmarkStart w:id="91" w:name="_Ref293128924"/>
      <w:proofErr w:type="spellStart"/>
      <w:r w:rsidRPr="00427CE9">
        <w:t>Braunstein</w:t>
      </w:r>
      <w:proofErr w:type="spellEnd"/>
      <w:r w:rsidRPr="00427CE9">
        <w:t xml:space="preserve">, J (2015). </w:t>
      </w:r>
      <w:r w:rsidR="00746664" w:rsidRPr="00427CE9">
        <w:rPr>
          <w:rFonts w:eastAsia="Times"/>
        </w:rPr>
        <w:t>Is the answer to simulator sickne</w:t>
      </w:r>
      <w:r w:rsidR="00B860C3">
        <w:rPr>
          <w:rFonts w:eastAsia="Times"/>
        </w:rPr>
        <w:t xml:space="preserve">ss right in front of our nose? </w:t>
      </w:r>
      <w:r w:rsidR="00746664" w:rsidRPr="00B860C3">
        <w:rPr>
          <w:rFonts w:eastAsia="Times"/>
          <w:i/>
        </w:rPr>
        <w:t>Upload</w:t>
      </w:r>
      <w:r w:rsidR="00B1489C" w:rsidRPr="00B860C3">
        <w:rPr>
          <w:rFonts w:eastAsia="Times"/>
          <w:i/>
        </w:rPr>
        <w:t>VR</w:t>
      </w:r>
      <w:r w:rsidR="00746664" w:rsidRPr="00B860C3">
        <w:rPr>
          <w:rFonts w:eastAsia="Times"/>
          <w:i/>
        </w:rPr>
        <w:t>.com</w:t>
      </w:r>
      <w:r w:rsidR="00746664" w:rsidRPr="00427CE9">
        <w:rPr>
          <w:rFonts w:eastAsia="Times"/>
        </w:rPr>
        <w:t xml:space="preserve">, </w:t>
      </w:r>
      <w:r w:rsidRPr="00427CE9">
        <w:t xml:space="preserve">Retrieved from </w:t>
      </w:r>
      <w:r w:rsidR="0014772B" w:rsidRPr="00427CE9">
        <w:t>http://uploadvr.com/is-the-answer-to-simulator-sickness-right-in-front-of-our-nose/</w:t>
      </w:r>
      <w:bookmarkEnd w:id="91"/>
    </w:p>
    <w:p w14:paraId="39A4795F" w14:textId="7143D255" w:rsidR="00C40BED" w:rsidRPr="00427CE9" w:rsidRDefault="0014772B" w:rsidP="004C59F5">
      <w:pPr>
        <w:pStyle w:val="References"/>
        <w:numPr>
          <w:ilvl w:val="0"/>
          <w:numId w:val="15"/>
        </w:numPr>
        <w:overflowPunct/>
        <w:autoSpaceDE/>
        <w:autoSpaceDN/>
        <w:adjustRightInd/>
        <w:textAlignment w:val="auto"/>
        <w:rPr>
          <w:szCs w:val="17"/>
        </w:rPr>
      </w:pPr>
      <w:bookmarkStart w:id="92" w:name="_Ref293239377"/>
      <w:proofErr w:type="spellStart"/>
      <w:r w:rsidRPr="00427CE9">
        <w:t>Brockmyer</w:t>
      </w:r>
      <w:proofErr w:type="spellEnd"/>
      <w:r w:rsidRPr="00427CE9">
        <w:t xml:space="preserve">, J.H., Fox, </w:t>
      </w:r>
      <w:r w:rsidR="00BB63F1" w:rsidRPr="00427CE9">
        <w:t>C.M., Curtiss, K.A., McBroom, E., Burkha</w:t>
      </w:r>
      <w:r w:rsidR="00D2762D" w:rsidRPr="00427CE9">
        <w:t xml:space="preserve">rt, K.M., </w:t>
      </w:r>
      <w:proofErr w:type="spellStart"/>
      <w:r w:rsidR="00D2762D" w:rsidRPr="00427CE9">
        <w:t>Pidruzny</w:t>
      </w:r>
      <w:proofErr w:type="spellEnd"/>
      <w:r w:rsidR="00D2762D" w:rsidRPr="00427CE9">
        <w:t xml:space="preserve">, J.N. (2009), </w:t>
      </w:r>
      <w:r w:rsidR="00435545" w:rsidRPr="00427CE9">
        <w:rPr>
          <w:rFonts w:eastAsia="Times"/>
        </w:rPr>
        <w:t>t</w:t>
      </w:r>
      <w:r w:rsidR="00C40BED" w:rsidRPr="00427CE9">
        <w:rPr>
          <w:rFonts w:eastAsia="Times"/>
        </w:rPr>
        <w:t xml:space="preserve">he development of the Game Engagement Questionnaire: A measure of engagement in video game-playing </w:t>
      </w:r>
      <w:r w:rsidR="00C40BED" w:rsidRPr="00B860C3">
        <w:rPr>
          <w:rFonts w:eastAsia="Times"/>
          <w:i/>
        </w:rPr>
        <w:t xml:space="preserve">Journal of Experimental Social Psychology </w:t>
      </w:r>
      <w:r w:rsidR="00C40BED" w:rsidRPr="00427CE9">
        <w:rPr>
          <w:rFonts w:eastAsia="Times"/>
        </w:rPr>
        <w:t>45 (2009) 624–634</w:t>
      </w:r>
      <w:bookmarkEnd w:id="92"/>
      <w:r w:rsidR="00C40BED" w:rsidRPr="00427CE9">
        <w:rPr>
          <w:rFonts w:eastAsia="Times"/>
          <w:sz w:val="16"/>
          <w:szCs w:val="16"/>
        </w:rPr>
        <w:t xml:space="preserve"> </w:t>
      </w:r>
    </w:p>
    <w:p w14:paraId="2BE1EF46" w14:textId="77777777" w:rsidR="000D6141" w:rsidRPr="00427CE9" w:rsidRDefault="000D6141" w:rsidP="0038663E">
      <w:pPr>
        <w:pStyle w:val="References"/>
        <w:numPr>
          <w:ilvl w:val="0"/>
          <w:numId w:val="15"/>
        </w:numPr>
        <w:overflowPunct/>
        <w:autoSpaceDE/>
        <w:autoSpaceDN/>
        <w:adjustRightInd/>
        <w:textAlignment w:val="auto"/>
      </w:pPr>
      <w:bookmarkStart w:id="93" w:name="_Ref286250959"/>
      <w:proofErr w:type="spellStart"/>
      <w:r w:rsidRPr="00427CE9">
        <w:t>Csikszentmihalyi</w:t>
      </w:r>
      <w:proofErr w:type="spellEnd"/>
      <w:r w:rsidRPr="00427CE9">
        <w:t xml:space="preserve">, M. (1990). </w:t>
      </w:r>
      <w:hyperlink r:id="rId20" w:history="1">
        <w:r w:rsidRPr="00B860C3">
          <w:rPr>
            <w:i/>
          </w:rPr>
          <w:t>Flow: The Psychology of Optimal Experience</w:t>
        </w:r>
      </w:hyperlink>
      <w:r w:rsidRPr="00B860C3">
        <w:rPr>
          <w:i/>
        </w:rPr>
        <w:t>.</w:t>
      </w:r>
      <w:r w:rsidRPr="00427CE9">
        <w:t xml:space="preserve"> Harper &amp; Row</w:t>
      </w:r>
      <w:bookmarkEnd w:id="93"/>
    </w:p>
    <w:p w14:paraId="15A5087B" w14:textId="77777777" w:rsidR="000D6141" w:rsidRPr="00427CE9" w:rsidRDefault="000D6141" w:rsidP="0038663E">
      <w:pPr>
        <w:pStyle w:val="References"/>
        <w:numPr>
          <w:ilvl w:val="0"/>
          <w:numId w:val="15"/>
        </w:numPr>
        <w:overflowPunct/>
        <w:autoSpaceDE/>
        <w:autoSpaceDN/>
        <w:adjustRightInd/>
        <w:textAlignment w:val="auto"/>
      </w:pPr>
      <w:bookmarkStart w:id="94" w:name="_Ref292893898"/>
      <w:r w:rsidRPr="00427CE9">
        <w:t xml:space="preserve">Chen, J. (2007). Flow in Games (and Everything Else), </w:t>
      </w:r>
      <w:r w:rsidRPr="00B860C3">
        <w:rPr>
          <w:i/>
        </w:rPr>
        <w:t>Communications of the ACM</w:t>
      </w:r>
      <w:r w:rsidRPr="00427CE9">
        <w:t>, Vol. 50, NO. 4.</w:t>
      </w:r>
      <w:bookmarkEnd w:id="94"/>
    </w:p>
    <w:p w14:paraId="77430510" w14:textId="77777777" w:rsidR="000D6141" w:rsidRPr="00427CE9" w:rsidRDefault="000D6141" w:rsidP="0038663E">
      <w:pPr>
        <w:pStyle w:val="References"/>
        <w:numPr>
          <w:ilvl w:val="0"/>
          <w:numId w:val="15"/>
        </w:numPr>
        <w:overflowPunct/>
        <w:autoSpaceDE/>
        <w:autoSpaceDN/>
        <w:adjustRightInd/>
        <w:textAlignment w:val="auto"/>
      </w:pPr>
      <w:bookmarkStart w:id="95" w:name="_Ref286250084"/>
      <w:r w:rsidRPr="00427CE9">
        <w:t xml:space="preserve">Cohn, J. (2008).  Citizen Science: Can Volunteers do Real Research? </w:t>
      </w:r>
      <w:r w:rsidRPr="00B860C3">
        <w:rPr>
          <w:i/>
        </w:rPr>
        <w:t>Bioscience</w:t>
      </w:r>
      <w:r w:rsidRPr="00427CE9">
        <w:t>, 58(3): 192-197.</w:t>
      </w:r>
      <w:bookmarkEnd w:id="95"/>
    </w:p>
    <w:p w14:paraId="3533F309" w14:textId="3E1B69E3" w:rsidR="00FC1EC5" w:rsidRPr="00427CE9" w:rsidRDefault="00FC1EC5" w:rsidP="00FC1EC5">
      <w:pPr>
        <w:pStyle w:val="References"/>
        <w:numPr>
          <w:ilvl w:val="0"/>
          <w:numId w:val="15"/>
        </w:numPr>
        <w:overflowPunct/>
        <w:autoSpaceDE/>
        <w:autoSpaceDN/>
        <w:adjustRightInd/>
        <w:textAlignment w:val="auto"/>
      </w:pPr>
      <w:bookmarkStart w:id="96" w:name="_Ref268431525"/>
      <w:r w:rsidRPr="00427CE9">
        <w:t xml:space="preserve">Decker, A., </w:t>
      </w:r>
      <w:proofErr w:type="spellStart"/>
      <w:r w:rsidRPr="00427CE9">
        <w:t>Lawley</w:t>
      </w:r>
      <w:proofErr w:type="spellEnd"/>
      <w:r w:rsidRPr="00427CE9">
        <w:t xml:space="preserve">, E.L. (2013). Life’s a Game and the Game of Life: How Making a Game Out of it Can Change Student Behavior. </w:t>
      </w:r>
      <w:r w:rsidRPr="00B860C3">
        <w:rPr>
          <w:i/>
        </w:rPr>
        <w:t>SIGCSE’13</w:t>
      </w:r>
      <w:r w:rsidRPr="00427CE9">
        <w:t>, March 6–9, 2013, Denver, Colorado, USA.</w:t>
      </w:r>
      <w:bookmarkEnd w:id="96"/>
    </w:p>
    <w:p w14:paraId="6126215C" w14:textId="77777777" w:rsidR="000D6141" w:rsidRPr="00427CE9" w:rsidRDefault="000D6141" w:rsidP="0038663E">
      <w:pPr>
        <w:pStyle w:val="References"/>
        <w:numPr>
          <w:ilvl w:val="0"/>
          <w:numId w:val="15"/>
        </w:numPr>
        <w:overflowPunct/>
        <w:autoSpaceDE/>
        <w:autoSpaceDN/>
        <w:adjustRightInd/>
        <w:textAlignment w:val="auto"/>
      </w:pPr>
      <w:bookmarkStart w:id="97" w:name="_Ref292910466"/>
      <w:proofErr w:type="spellStart"/>
      <w:r w:rsidRPr="00427CE9">
        <w:rPr>
          <w:szCs w:val="17"/>
        </w:rPr>
        <w:t>Ermi</w:t>
      </w:r>
      <w:proofErr w:type="spellEnd"/>
      <w:r w:rsidRPr="00427CE9">
        <w:rPr>
          <w:szCs w:val="17"/>
        </w:rPr>
        <w:t>, L., &amp; Mayra, F. (2005).</w:t>
      </w:r>
      <w:r w:rsidRPr="00427CE9">
        <w:rPr>
          <w:rFonts w:cs="Times"/>
          <w:szCs w:val="17"/>
        </w:rPr>
        <w:t xml:space="preserve"> Fundamental Components of the Gameplay Experience: Analyzing Immersion,</w:t>
      </w:r>
      <w:r w:rsidRPr="00B860C3">
        <w:rPr>
          <w:rFonts w:cs="Times"/>
          <w:i/>
          <w:szCs w:val="17"/>
        </w:rPr>
        <w:t xml:space="preserve"> 2005 Digital Games Research Association’s Second International Conference</w:t>
      </w:r>
      <w:r w:rsidRPr="00427CE9">
        <w:rPr>
          <w:rFonts w:cs="Times"/>
          <w:szCs w:val="17"/>
        </w:rPr>
        <w:t>, pp. 15–27</w:t>
      </w:r>
      <w:bookmarkEnd w:id="97"/>
      <w:r w:rsidRPr="00427CE9">
        <w:rPr>
          <w:rFonts w:cs="Times"/>
          <w:szCs w:val="17"/>
        </w:rPr>
        <w:t xml:space="preserve"> </w:t>
      </w:r>
    </w:p>
    <w:p w14:paraId="0EDAABA7" w14:textId="77777777" w:rsidR="000D6141" w:rsidRPr="00427CE9" w:rsidRDefault="000D6141" w:rsidP="0038663E">
      <w:pPr>
        <w:pStyle w:val="References"/>
        <w:numPr>
          <w:ilvl w:val="0"/>
          <w:numId w:val="15"/>
        </w:numPr>
        <w:overflowPunct/>
        <w:autoSpaceDE/>
        <w:autoSpaceDN/>
        <w:adjustRightInd/>
        <w:textAlignment w:val="auto"/>
        <w:rPr>
          <w:szCs w:val="17"/>
        </w:rPr>
      </w:pPr>
      <w:bookmarkStart w:id="98" w:name="_Ref278387845"/>
      <w:bookmarkEnd w:id="89"/>
      <w:proofErr w:type="spellStart"/>
      <w:r w:rsidRPr="00427CE9">
        <w:rPr>
          <w:szCs w:val="17"/>
        </w:rPr>
        <w:t>Everleigh</w:t>
      </w:r>
      <w:proofErr w:type="spellEnd"/>
      <w:r w:rsidRPr="00427CE9">
        <w:rPr>
          <w:szCs w:val="17"/>
        </w:rPr>
        <w:t xml:space="preserve"> A., </w:t>
      </w:r>
      <w:proofErr w:type="spellStart"/>
      <w:r w:rsidRPr="00427CE9">
        <w:rPr>
          <w:szCs w:val="17"/>
        </w:rPr>
        <w:t>Jennett</w:t>
      </w:r>
      <w:proofErr w:type="spellEnd"/>
      <w:r w:rsidRPr="00427CE9">
        <w:rPr>
          <w:szCs w:val="17"/>
        </w:rPr>
        <w:t xml:space="preserve">, C., </w:t>
      </w:r>
      <w:proofErr w:type="spellStart"/>
      <w:r w:rsidRPr="00427CE9">
        <w:rPr>
          <w:szCs w:val="17"/>
        </w:rPr>
        <w:t>Blandford</w:t>
      </w:r>
      <w:proofErr w:type="spellEnd"/>
      <w:r w:rsidRPr="00427CE9">
        <w:rPr>
          <w:szCs w:val="17"/>
        </w:rPr>
        <w:t xml:space="preserve">, A., </w:t>
      </w:r>
      <w:proofErr w:type="spellStart"/>
      <w:r w:rsidRPr="00427CE9">
        <w:rPr>
          <w:szCs w:val="17"/>
        </w:rPr>
        <w:t>Brohan</w:t>
      </w:r>
      <w:proofErr w:type="spellEnd"/>
      <w:r w:rsidRPr="00427CE9">
        <w:rPr>
          <w:szCs w:val="17"/>
        </w:rPr>
        <w:t xml:space="preserve">, P., &amp; Cox, A (2014). Designing for Dabblers and Deterring </w:t>
      </w:r>
      <w:proofErr w:type="gramStart"/>
      <w:r w:rsidRPr="00427CE9">
        <w:rPr>
          <w:szCs w:val="17"/>
        </w:rPr>
        <w:t>Drop-Outs</w:t>
      </w:r>
      <w:proofErr w:type="gramEnd"/>
      <w:r w:rsidRPr="00427CE9">
        <w:rPr>
          <w:szCs w:val="17"/>
        </w:rPr>
        <w:t xml:space="preserve"> in Citizen Science. </w:t>
      </w:r>
      <w:r w:rsidRPr="00B860C3">
        <w:rPr>
          <w:i/>
          <w:szCs w:val="17"/>
        </w:rPr>
        <w:t>CHI 2014</w:t>
      </w:r>
      <w:r w:rsidRPr="00427CE9">
        <w:rPr>
          <w:szCs w:val="17"/>
        </w:rPr>
        <w:t>, April 26–May 1, 2014, Toronto, Ontario, Canada.</w:t>
      </w:r>
      <w:bookmarkEnd w:id="98"/>
      <w:r w:rsidRPr="00427CE9">
        <w:rPr>
          <w:szCs w:val="17"/>
        </w:rPr>
        <w:t xml:space="preserve"> </w:t>
      </w:r>
    </w:p>
    <w:p w14:paraId="75F7E85A" w14:textId="77777777" w:rsidR="000D6141" w:rsidRPr="00427CE9" w:rsidRDefault="000D6141" w:rsidP="0038663E">
      <w:pPr>
        <w:pStyle w:val="References"/>
        <w:numPr>
          <w:ilvl w:val="0"/>
          <w:numId w:val="15"/>
        </w:numPr>
        <w:overflowPunct/>
        <w:autoSpaceDE/>
        <w:autoSpaceDN/>
        <w:adjustRightInd/>
        <w:textAlignment w:val="auto"/>
        <w:rPr>
          <w:szCs w:val="17"/>
        </w:rPr>
      </w:pPr>
      <w:bookmarkStart w:id="99" w:name="_Ref292702343"/>
      <w:proofErr w:type="spellStart"/>
      <w:r w:rsidRPr="00427CE9">
        <w:t>Garris</w:t>
      </w:r>
      <w:proofErr w:type="spellEnd"/>
      <w:r w:rsidRPr="00427CE9">
        <w:t xml:space="preserve"> R., </w:t>
      </w:r>
      <w:proofErr w:type="spellStart"/>
      <w:r w:rsidRPr="00427CE9">
        <w:t>Ahlers</w:t>
      </w:r>
      <w:proofErr w:type="spellEnd"/>
      <w:r w:rsidRPr="00427CE9">
        <w:t xml:space="preserve"> R., &amp; </w:t>
      </w:r>
      <w:proofErr w:type="spellStart"/>
      <w:r w:rsidRPr="00427CE9">
        <w:t>Driskell</w:t>
      </w:r>
      <w:proofErr w:type="spellEnd"/>
      <w:r w:rsidRPr="00427CE9">
        <w:t xml:space="preserve">, J. (2002). Games, motivation and learning: a research and practice model. </w:t>
      </w:r>
      <w:r w:rsidRPr="00B860C3">
        <w:rPr>
          <w:i/>
          <w:iCs/>
        </w:rPr>
        <w:t>Simulation &amp; Gaming</w:t>
      </w:r>
      <w:r w:rsidRPr="00427CE9">
        <w:rPr>
          <w:iCs/>
        </w:rPr>
        <w:t>, Vol. 33</w:t>
      </w:r>
      <w:r w:rsidRPr="00427CE9">
        <w:t>, No. 4, 2002, 441-467</w:t>
      </w:r>
      <w:bookmarkEnd w:id="99"/>
    </w:p>
    <w:p w14:paraId="4299B7DC" w14:textId="77777777" w:rsidR="000D6141" w:rsidRPr="00427CE9" w:rsidRDefault="000D6141" w:rsidP="0038663E">
      <w:pPr>
        <w:pStyle w:val="References"/>
        <w:numPr>
          <w:ilvl w:val="0"/>
          <w:numId w:val="15"/>
        </w:numPr>
        <w:overflowPunct/>
        <w:autoSpaceDE/>
        <w:autoSpaceDN/>
        <w:adjustRightInd/>
        <w:textAlignment w:val="auto"/>
        <w:rPr>
          <w:szCs w:val="17"/>
        </w:rPr>
      </w:pPr>
      <w:bookmarkStart w:id="100" w:name="_Ref292698149"/>
      <w:r w:rsidRPr="00427CE9">
        <w:rPr>
          <w:szCs w:val="17"/>
        </w:rPr>
        <w:t>Gold</w:t>
      </w:r>
      <w:r w:rsidRPr="00427CE9">
        <w:t xml:space="preserve">man, A. (2014). Predicting and Motivating Achievement in Self-Paced Learning. </w:t>
      </w:r>
      <w:r w:rsidRPr="00B860C3">
        <w:rPr>
          <w:i/>
          <w:iCs/>
        </w:rPr>
        <w:t>Master's Thesis</w:t>
      </w:r>
      <w:r w:rsidRPr="00427CE9">
        <w:t>, University of Maryland, College Park</w:t>
      </w:r>
      <w:bookmarkEnd w:id="100"/>
      <w:r w:rsidRPr="00427CE9">
        <w:t xml:space="preserve"> </w:t>
      </w:r>
    </w:p>
    <w:p w14:paraId="1E2F53CE" w14:textId="324BD428" w:rsidR="000D6141" w:rsidRPr="00427CE9" w:rsidRDefault="000D6141" w:rsidP="0038663E">
      <w:pPr>
        <w:pStyle w:val="References"/>
        <w:numPr>
          <w:ilvl w:val="0"/>
          <w:numId w:val="15"/>
        </w:numPr>
        <w:overflowPunct/>
        <w:autoSpaceDE/>
        <w:autoSpaceDN/>
        <w:adjustRightInd/>
        <w:textAlignment w:val="auto"/>
        <w:rPr>
          <w:szCs w:val="17"/>
        </w:rPr>
      </w:pPr>
      <w:r w:rsidRPr="00427CE9">
        <w:rPr>
          <w:szCs w:val="17"/>
        </w:rPr>
        <w:t xml:space="preserve">Hansen, S. (2014), </w:t>
      </w:r>
      <w:r w:rsidRPr="00427CE9">
        <w:rPr>
          <w:bCs/>
          <w:color w:val="000000"/>
          <w:szCs w:val="17"/>
        </w:rPr>
        <w:t xml:space="preserve">Urban kids, urban waterways: Citizen science improves lives and environment, Shorelines, </w:t>
      </w:r>
      <w:r w:rsidRPr="00B860C3">
        <w:rPr>
          <w:bCs/>
          <w:i/>
          <w:iCs/>
          <w:color w:val="333333"/>
          <w:szCs w:val="17"/>
        </w:rPr>
        <w:t>Life and Science at the Smithsonian Environmental Research Center</w:t>
      </w:r>
      <w:r w:rsidRPr="00427CE9">
        <w:rPr>
          <w:bCs/>
          <w:iCs/>
          <w:color w:val="333333"/>
          <w:szCs w:val="17"/>
        </w:rPr>
        <w:t>.</w:t>
      </w:r>
      <w:r w:rsidRPr="00427CE9">
        <w:rPr>
          <w:bCs/>
          <w:color w:val="000000"/>
          <w:szCs w:val="17"/>
        </w:rPr>
        <w:t xml:space="preserve"> Retrieved from </w:t>
      </w:r>
      <w:r w:rsidR="00CA3BA7" w:rsidRPr="00427CE9">
        <w:rPr>
          <w:bCs/>
          <w:szCs w:val="17"/>
        </w:rPr>
        <w:t>http://sercblog.si.edu/?p=5467</w:t>
      </w:r>
    </w:p>
    <w:p w14:paraId="285038F7" w14:textId="25C2494D" w:rsidR="00CA3BA7" w:rsidRPr="00427CE9" w:rsidRDefault="00CA3BA7" w:rsidP="00CA3BA7">
      <w:pPr>
        <w:pStyle w:val="References"/>
        <w:numPr>
          <w:ilvl w:val="0"/>
          <w:numId w:val="15"/>
        </w:numPr>
        <w:overflowPunct/>
        <w:autoSpaceDE/>
        <w:autoSpaceDN/>
        <w:adjustRightInd/>
        <w:textAlignment w:val="auto"/>
        <w:rPr>
          <w:szCs w:val="17"/>
        </w:rPr>
      </w:pPr>
      <w:bookmarkStart w:id="101" w:name="_Ref293525824"/>
      <w:r w:rsidRPr="00427CE9">
        <w:rPr>
          <w:szCs w:val="17"/>
        </w:rPr>
        <w:t xml:space="preserve">Herron, E., </w:t>
      </w:r>
      <w:proofErr w:type="spellStart"/>
      <w:r w:rsidRPr="00427CE9">
        <w:rPr>
          <w:szCs w:val="17"/>
        </w:rPr>
        <w:t>Stepenuck</w:t>
      </w:r>
      <w:proofErr w:type="spellEnd"/>
      <w:r w:rsidRPr="00427CE9">
        <w:rPr>
          <w:szCs w:val="17"/>
        </w:rPr>
        <w:t xml:space="preserve">, K., &amp; Green, L. (2008), </w:t>
      </w:r>
      <w:r w:rsidRPr="008B5A55">
        <w:rPr>
          <w:i/>
          <w:szCs w:val="17"/>
        </w:rPr>
        <w:t>From the Trenches: Tips and Tools for Better Presentations</w:t>
      </w:r>
      <w:r w:rsidRPr="00427CE9">
        <w:rPr>
          <w:szCs w:val="17"/>
        </w:rPr>
        <w:t>, Retrieved from http://www.usawaterquality.org/volunteer/pdf/GuideBook/PresentationsX.pdf</w:t>
      </w:r>
      <w:bookmarkEnd w:id="101"/>
    </w:p>
    <w:p w14:paraId="18AEDA5C" w14:textId="5E736BCC" w:rsidR="000D6141" w:rsidRPr="00427CE9" w:rsidRDefault="000D6141" w:rsidP="0038663E">
      <w:pPr>
        <w:pStyle w:val="References"/>
        <w:numPr>
          <w:ilvl w:val="0"/>
          <w:numId w:val="15"/>
        </w:numPr>
        <w:overflowPunct/>
        <w:autoSpaceDE/>
        <w:autoSpaceDN/>
        <w:adjustRightInd/>
        <w:textAlignment w:val="auto"/>
        <w:rPr>
          <w:szCs w:val="17"/>
        </w:rPr>
      </w:pPr>
      <w:bookmarkStart w:id="102" w:name="_Ref293120287"/>
      <w:proofErr w:type="spellStart"/>
      <w:r w:rsidRPr="00427CE9">
        <w:t>IJsselsteijn</w:t>
      </w:r>
      <w:proofErr w:type="spellEnd"/>
      <w:r w:rsidRPr="00427CE9">
        <w:t xml:space="preserve">, W. A., </w:t>
      </w:r>
      <w:proofErr w:type="spellStart"/>
      <w:r w:rsidRPr="00427CE9">
        <w:t>Poels</w:t>
      </w:r>
      <w:proofErr w:type="spellEnd"/>
      <w:r w:rsidRPr="00427CE9">
        <w:t xml:space="preserve">, K., &amp; de </w:t>
      </w:r>
      <w:proofErr w:type="spellStart"/>
      <w:r w:rsidRPr="00427CE9">
        <w:t>Kort</w:t>
      </w:r>
      <w:proofErr w:type="spellEnd"/>
      <w:r w:rsidRPr="00427CE9">
        <w:t>, Y. A. W. (</w:t>
      </w:r>
      <w:proofErr w:type="spellStart"/>
      <w:r w:rsidRPr="00427CE9">
        <w:t>n.d.</w:t>
      </w:r>
      <w:proofErr w:type="spellEnd"/>
      <w:r w:rsidRPr="00427CE9">
        <w:t>). The game experience questionnaire: Development of a self-report measure to assess player experiences of digital games</w:t>
      </w:r>
      <w:bookmarkEnd w:id="102"/>
      <w:r w:rsidR="00820C37">
        <w:t>, manuscript in preparation.</w:t>
      </w:r>
    </w:p>
    <w:p w14:paraId="348AAD2D" w14:textId="6A72DF53" w:rsidR="00B51278" w:rsidRPr="00B32995" w:rsidRDefault="00B51278" w:rsidP="00B51278">
      <w:pPr>
        <w:pStyle w:val="ListParagraph"/>
        <w:numPr>
          <w:ilvl w:val="0"/>
          <w:numId w:val="15"/>
        </w:numPr>
        <w:spacing w:after="0"/>
        <w:jc w:val="left"/>
        <w:rPr>
          <w:rFonts w:ascii="Times" w:hAnsi="Times"/>
        </w:rPr>
      </w:pPr>
      <w:bookmarkStart w:id="103" w:name="_Ref293121196"/>
      <w:bookmarkStart w:id="104" w:name="_Ref286249469"/>
      <w:r w:rsidRPr="00427CE9">
        <w:rPr>
          <w:rFonts w:ascii="Times" w:hAnsi="Times"/>
        </w:rPr>
        <w:t xml:space="preserve">Kennedy, R.S., Lane, N.E., </w:t>
      </w:r>
      <w:proofErr w:type="spellStart"/>
      <w:r w:rsidRPr="00427CE9">
        <w:rPr>
          <w:rFonts w:ascii="Times" w:hAnsi="Times"/>
        </w:rPr>
        <w:t>Berbaum</w:t>
      </w:r>
      <w:proofErr w:type="spellEnd"/>
      <w:r w:rsidRPr="00427CE9">
        <w:rPr>
          <w:rFonts w:ascii="Times" w:hAnsi="Times"/>
        </w:rPr>
        <w:t xml:space="preserve">, K.S., &amp; Lilienthal, M.G. (1993). Simulator Sickness Questionnaire: An enhanced method for quantifying simulator sickness. </w:t>
      </w:r>
      <w:r w:rsidRPr="00B32995">
        <w:rPr>
          <w:rFonts w:ascii="Times" w:hAnsi="Times"/>
          <w:i/>
        </w:rPr>
        <w:t>International Journal of Aviation Psychology</w:t>
      </w:r>
      <w:r w:rsidRPr="00427CE9">
        <w:rPr>
          <w:rFonts w:ascii="Times" w:hAnsi="Times"/>
        </w:rPr>
        <w:t>, 3(3), 203-220</w:t>
      </w:r>
      <w:bookmarkEnd w:id="103"/>
    </w:p>
    <w:p w14:paraId="7FD08677" w14:textId="77777777" w:rsidR="000D6141" w:rsidRPr="00427CE9" w:rsidRDefault="000D6141" w:rsidP="0038663E">
      <w:pPr>
        <w:pStyle w:val="References"/>
        <w:numPr>
          <w:ilvl w:val="0"/>
          <w:numId w:val="15"/>
        </w:numPr>
        <w:overflowPunct/>
        <w:autoSpaceDE/>
        <w:autoSpaceDN/>
        <w:adjustRightInd/>
        <w:textAlignment w:val="auto"/>
        <w:rPr>
          <w:szCs w:val="17"/>
        </w:rPr>
      </w:pPr>
      <w:proofErr w:type="spellStart"/>
      <w:r w:rsidRPr="00427CE9">
        <w:rPr>
          <w:szCs w:val="17"/>
        </w:rPr>
        <w:t>Klemmer</w:t>
      </w:r>
      <w:proofErr w:type="spellEnd"/>
      <w:r w:rsidRPr="00427CE9">
        <w:rPr>
          <w:szCs w:val="17"/>
        </w:rPr>
        <w:t xml:space="preserve">, S., Hartmann, B., &amp; </w:t>
      </w:r>
      <w:proofErr w:type="spellStart"/>
      <w:r w:rsidRPr="00427CE9">
        <w:rPr>
          <w:szCs w:val="17"/>
        </w:rPr>
        <w:t>Takayama</w:t>
      </w:r>
      <w:proofErr w:type="spellEnd"/>
      <w:r w:rsidRPr="00427CE9">
        <w:rPr>
          <w:szCs w:val="17"/>
        </w:rPr>
        <w:t xml:space="preserve">, L. (2006). How Bodies Matter: Five Themes for Interaction Design, </w:t>
      </w:r>
      <w:r w:rsidRPr="00B32995">
        <w:rPr>
          <w:i/>
          <w:szCs w:val="17"/>
        </w:rPr>
        <w:t>The Conference on Designing Interactive Systems (DIS),</w:t>
      </w:r>
      <w:r w:rsidRPr="00427CE9">
        <w:rPr>
          <w:szCs w:val="17"/>
        </w:rPr>
        <w:t xml:space="preserve"> June 26–28, 2006, University Park, Pennsylvania.</w:t>
      </w:r>
      <w:bookmarkEnd w:id="104"/>
    </w:p>
    <w:p w14:paraId="7F482C75" w14:textId="2AC7CA5E" w:rsidR="00887ABB" w:rsidRPr="00427CE9" w:rsidRDefault="00887ABB" w:rsidP="00887ABB">
      <w:pPr>
        <w:pStyle w:val="ListParagraph"/>
        <w:numPr>
          <w:ilvl w:val="0"/>
          <w:numId w:val="15"/>
        </w:numPr>
        <w:spacing w:after="0"/>
        <w:jc w:val="left"/>
        <w:rPr>
          <w:color w:val="222222"/>
        </w:rPr>
      </w:pPr>
      <w:bookmarkStart w:id="105" w:name="_Ref293119857"/>
      <w:proofErr w:type="spellStart"/>
      <w:r w:rsidRPr="00427CE9">
        <w:rPr>
          <w:color w:val="222222"/>
        </w:rPr>
        <w:t>Klobas</w:t>
      </w:r>
      <w:proofErr w:type="spellEnd"/>
      <w:r w:rsidRPr="00427CE9">
        <w:rPr>
          <w:color w:val="222222"/>
        </w:rPr>
        <w:t xml:space="preserve">, J., </w:t>
      </w:r>
      <w:proofErr w:type="spellStart"/>
      <w:r w:rsidRPr="00427CE9">
        <w:rPr>
          <w:color w:val="222222"/>
        </w:rPr>
        <w:t>Renzi</w:t>
      </w:r>
      <w:proofErr w:type="spellEnd"/>
      <w:r w:rsidRPr="00427CE9">
        <w:rPr>
          <w:color w:val="222222"/>
        </w:rPr>
        <w:t xml:space="preserve">, S. and </w:t>
      </w:r>
      <w:proofErr w:type="spellStart"/>
      <w:r w:rsidRPr="00427CE9">
        <w:rPr>
          <w:color w:val="222222"/>
        </w:rPr>
        <w:t>Nigrelli</w:t>
      </w:r>
      <w:proofErr w:type="spellEnd"/>
      <w:r w:rsidRPr="00427CE9">
        <w:rPr>
          <w:color w:val="222222"/>
        </w:rPr>
        <w:t>, M.L. (2007).  A scale for the measurement of self-efficacy for learning (</w:t>
      </w:r>
      <w:proofErr w:type="spellStart"/>
      <w:r w:rsidRPr="00427CE9">
        <w:rPr>
          <w:color w:val="222222"/>
        </w:rPr>
        <w:t>sel</w:t>
      </w:r>
      <w:proofErr w:type="spellEnd"/>
      <w:r w:rsidRPr="00427CE9">
        <w:rPr>
          <w:color w:val="222222"/>
        </w:rPr>
        <w:t xml:space="preserve">) at </w:t>
      </w:r>
      <w:r w:rsidRPr="00427CE9">
        <w:t>university.  </w:t>
      </w:r>
      <w:proofErr w:type="spellStart"/>
      <w:r w:rsidRPr="00B32995">
        <w:rPr>
          <w:i/>
        </w:rPr>
        <w:t>Dondena</w:t>
      </w:r>
      <w:proofErr w:type="spellEnd"/>
      <w:r w:rsidRPr="00B32995">
        <w:rPr>
          <w:i/>
        </w:rPr>
        <w:t xml:space="preserve"> Working Papers</w:t>
      </w:r>
      <w:r w:rsidRPr="00427CE9">
        <w:t xml:space="preserve">.  Carlo F. </w:t>
      </w:r>
      <w:proofErr w:type="spellStart"/>
      <w:r w:rsidRPr="00427CE9">
        <w:t>Dondena</w:t>
      </w:r>
      <w:proofErr w:type="spellEnd"/>
      <w:r w:rsidRPr="00427CE9">
        <w:t xml:space="preserve"> Centre for Research on Social Dynamics. Retrieved from </w:t>
      </w:r>
      <w:hyperlink r:id="rId21" w:history="1">
        <w:r w:rsidR="00894D58" w:rsidRPr="00427CE9">
          <w:rPr>
            <w:rStyle w:val="Hyperlink"/>
          </w:rPr>
          <w:t>www.dondena.unibocconi.it/wp2</w:t>
        </w:r>
      </w:hyperlink>
      <w:r w:rsidRPr="00427CE9">
        <w:t>.</w:t>
      </w:r>
      <w:bookmarkEnd w:id="105"/>
    </w:p>
    <w:p w14:paraId="09AA5668" w14:textId="77777777" w:rsidR="0002489E" w:rsidRPr="00427CE9" w:rsidRDefault="0002489E" w:rsidP="0002489E">
      <w:pPr>
        <w:pStyle w:val="ListParagraph"/>
        <w:numPr>
          <w:ilvl w:val="0"/>
          <w:numId w:val="15"/>
        </w:numPr>
        <w:spacing w:after="0"/>
        <w:jc w:val="left"/>
        <w:rPr>
          <w:color w:val="222222"/>
        </w:rPr>
      </w:pPr>
      <w:bookmarkStart w:id="106" w:name="_Ref293410248"/>
      <w:proofErr w:type="spellStart"/>
      <w:r w:rsidRPr="00427CE9">
        <w:rPr>
          <w:color w:val="222222"/>
        </w:rPr>
        <w:t>Kiili</w:t>
      </w:r>
      <w:proofErr w:type="spellEnd"/>
      <w:r w:rsidRPr="00427CE9">
        <w:rPr>
          <w:color w:val="222222"/>
        </w:rPr>
        <w:t xml:space="preserve">, K., </w:t>
      </w:r>
      <w:proofErr w:type="spellStart"/>
      <w:r w:rsidRPr="00427CE9">
        <w:rPr>
          <w:color w:val="222222"/>
        </w:rPr>
        <w:t>Lainema</w:t>
      </w:r>
      <w:proofErr w:type="spellEnd"/>
      <w:r w:rsidRPr="00427CE9">
        <w:rPr>
          <w:color w:val="222222"/>
        </w:rPr>
        <w:t xml:space="preserve">, T., de </w:t>
      </w:r>
      <w:proofErr w:type="spellStart"/>
      <w:r w:rsidRPr="00427CE9">
        <w:rPr>
          <w:color w:val="222222"/>
        </w:rPr>
        <w:t>Freitas</w:t>
      </w:r>
      <w:proofErr w:type="spellEnd"/>
      <w:r w:rsidRPr="00427CE9">
        <w:rPr>
          <w:color w:val="222222"/>
        </w:rPr>
        <w:t xml:space="preserve">, S., </w:t>
      </w:r>
      <w:proofErr w:type="spellStart"/>
      <w:r w:rsidRPr="00427CE9">
        <w:rPr>
          <w:color w:val="222222"/>
        </w:rPr>
        <w:t>Arnab</w:t>
      </w:r>
      <w:proofErr w:type="spellEnd"/>
      <w:r w:rsidRPr="00427CE9">
        <w:rPr>
          <w:color w:val="222222"/>
        </w:rPr>
        <w:t>, S. (2014).</w:t>
      </w:r>
      <w:bookmarkEnd w:id="106"/>
      <w:r w:rsidRPr="00427CE9">
        <w:rPr>
          <w:color w:val="222222"/>
        </w:rPr>
        <w:t xml:space="preserve"> </w:t>
      </w:r>
    </w:p>
    <w:p w14:paraId="4375F5E3" w14:textId="14BCBC11" w:rsidR="00D43FC1" w:rsidRPr="00427CE9" w:rsidRDefault="0002489E" w:rsidP="00142E65">
      <w:pPr>
        <w:widowControl w:val="0"/>
        <w:autoSpaceDE w:val="0"/>
        <w:autoSpaceDN w:val="0"/>
        <w:adjustRightInd w:val="0"/>
        <w:spacing w:after="240"/>
        <w:contextualSpacing/>
        <w:jc w:val="left"/>
        <w:rPr>
          <w:rFonts w:eastAsia="Times"/>
        </w:rPr>
      </w:pPr>
      <w:r w:rsidRPr="00427CE9">
        <w:rPr>
          <w:rFonts w:eastAsia="Times"/>
        </w:rPr>
        <w:t>Flow framework for analyzing t</w:t>
      </w:r>
      <w:r w:rsidR="00B32995">
        <w:rPr>
          <w:rFonts w:eastAsia="Times"/>
        </w:rPr>
        <w:t xml:space="preserve">he quality of educational games, </w:t>
      </w:r>
      <w:r w:rsidR="00B32995" w:rsidRPr="00B32995">
        <w:rPr>
          <w:rFonts w:eastAsia="Times"/>
          <w:i/>
        </w:rPr>
        <w:t>Entertainment Computing</w:t>
      </w:r>
      <w:r w:rsidR="00B32995">
        <w:rPr>
          <w:rFonts w:eastAsia="Times"/>
        </w:rPr>
        <w:t xml:space="preserve">, </w:t>
      </w:r>
      <w:r w:rsidRPr="00427CE9">
        <w:rPr>
          <w:rFonts w:eastAsia="Times"/>
        </w:rPr>
        <w:t>5 (2014) 367–377</w:t>
      </w:r>
    </w:p>
    <w:p w14:paraId="4FF0A580" w14:textId="03524A9D" w:rsidR="00D43FC1" w:rsidRPr="00427CE9" w:rsidRDefault="00D43FC1" w:rsidP="00142E65">
      <w:pPr>
        <w:pStyle w:val="numberlist"/>
        <w:numPr>
          <w:ilvl w:val="0"/>
          <w:numId w:val="15"/>
        </w:numPr>
        <w:spacing w:line="240" w:lineRule="auto"/>
        <w:contextualSpacing/>
        <w:rPr>
          <w:rFonts w:ascii="Times New Roman" w:hAnsi="Times New Roman"/>
          <w:sz w:val="20"/>
          <w:szCs w:val="20"/>
        </w:rPr>
      </w:pPr>
      <w:bookmarkStart w:id="107" w:name="_Ref267878406"/>
      <w:bookmarkStart w:id="108" w:name="_Ref278380787"/>
      <w:r w:rsidRPr="00427CE9">
        <w:rPr>
          <w:rFonts w:ascii="Times New Roman" w:hAnsi="Times New Roman"/>
          <w:sz w:val="20"/>
          <w:szCs w:val="20"/>
        </w:rPr>
        <w:t xml:space="preserve">Lee, J. J., &amp; Hammer, J. (2011). </w:t>
      </w:r>
      <w:proofErr w:type="spellStart"/>
      <w:r w:rsidRPr="00427CE9">
        <w:rPr>
          <w:rFonts w:ascii="Times New Roman" w:hAnsi="Times New Roman"/>
          <w:sz w:val="20"/>
          <w:szCs w:val="20"/>
        </w:rPr>
        <w:t>Gamification</w:t>
      </w:r>
      <w:proofErr w:type="spellEnd"/>
      <w:r w:rsidRPr="00427CE9">
        <w:rPr>
          <w:rFonts w:ascii="Times New Roman" w:hAnsi="Times New Roman"/>
          <w:sz w:val="20"/>
          <w:szCs w:val="20"/>
        </w:rPr>
        <w:t xml:space="preserve"> in Education: What, How, Why Bother? </w:t>
      </w:r>
      <w:r w:rsidRPr="00B32995">
        <w:rPr>
          <w:rFonts w:ascii="Times New Roman" w:hAnsi="Times New Roman"/>
          <w:i/>
          <w:sz w:val="20"/>
          <w:szCs w:val="20"/>
        </w:rPr>
        <w:t>Academic Exchange Quarterly</w:t>
      </w:r>
      <w:r w:rsidRPr="00427CE9">
        <w:rPr>
          <w:rFonts w:ascii="Times New Roman" w:hAnsi="Times New Roman"/>
          <w:sz w:val="20"/>
          <w:szCs w:val="20"/>
        </w:rPr>
        <w:t>, 15(2).</w:t>
      </w:r>
      <w:bookmarkEnd w:id="107"/>
    </w:p>
    <w:p w14:paraId="7DC38394" w14:textId="3E6473AD" w:rsidR="000D6141" w:rsidRPr="00427CE9" w:rsidRDefault="000D6141" w:rsidP="0038663E">
      <w:pPr>
        <w:pStyle w:val="References"/>
        <w:numPr>
          <w:ilvl w:val="0"/>
          <w:numId w:val="15"/>
        </w:numPr>
        <w:overflowPunct/>
        <w:autoSpaceDE/>
        <w:autoSpaceDN/>
        <w:adjustRightInd/>
        <w:textAlignment w:val="auto"/>
        <w:rPr>
          <w:szCs w:val="17"/>
        </w:rPr>
      </w:pPr>
      <w:r w:rsidRPr="00427CE9">
        <w:rPr>
          <w:rFonts w:eastAsia="Arial"/>
          <w:szCs w:val="17"/>
        </w:rPr>
        <w:t>Lemay, P (2007). Developing a Pattern Language for Flow Experiences in Video Gam</w:t>
      </w:r>
      <w:r w:rsidR="00D336B6">
        <w:rPr>
          <w:rFonts w:eastAsia="Arial"/>
          <w:szCs w:val="17"/>
        </w:rPr>
        <w:t xml:space="preserve">es. </w:t>
      </w:r>
      <w:r w:rsidR="00D336B6" w:rsidRPr="00D336B6">
        <w:rPr>
          <w:rFonts w:eastAsia="Arial"/>
          <w:i/>
          <w:szCs w:val="17"/>
        </w:rPr>
        <w:t>Situated Play, Proceedings o</w:t>
      </w:r>
      <w:r w:rsidRPr="00D336B6">
        <w:rPr>
          <w:rFonts w:eastAsia="Arial"/>
          <w:i/>
          <w:szCs w:val="17"/>
        </w:rPr>
        <w:t xml:space="preserve">f </w:t>
      </w:r>
      <w:proofErr w:type="spellStart"/>
      <w:r w:rsidRPr="00D336B6">
        <w:rPr>
          <w:rFonts w:eastAsia="Arial"/>
          <w:i/>
          <w:szCs w:val="17"/>
        </w:rPr>
        <w:t>DiGRA</w:t>
      </w:r>
      <w:proofErr w:type="spellEnd"/>
      <w:r w:rsidRPr="00427CE9">
        <w:rPr>
          <w:rFonts w:eastAsia="Arial"/>
          <w:szCs w:val="17"/>
        </w:rPr>
        <w:t xml:space="preserve"> 2007 Conference, 449-455.</w:t>
      </w:r>
      <w:bookmarkEnd w:id="108"/>
    </w:p>
    <w:p w14:paraId="20988ABC" w14:textId="1DD96907" w:rsidR="00157D8A" w:rsidRPr="002660F1" w:rsidRDefault="00157D8A" w:rsidP="00157D8A">
      <w:pPr>
        <w:pStyle w:val="References"/>
        <w:numPr>
          <w:ilvl w:val="0"/>
          <w:numId w:val="15"/>
        </w:numPr>
        <w:overflowPunct/>
        <w:autoSpaceDE/>
        <w:autoSpaceDN/>
        <w:adjustRightInd/>
        <w:textAlignment w:val="auto"/>
      </w:pPr>
      <w:bookmarkStart w:id="109" w:name="_Ref293123028"/>
      <w:r w:rsidRPr="00427CE9">
        <w:rPr>
          <w:bCs/>
        </w:rPr>
        <w:t xml:space="preserve">Maryland Department of Natural Resources (2009), </w:t>
      </w:r>
      <w:r w:rsidRPr="00D336B6">
        <w:rPr>
          <w:bCs/>
          <w:i/>
          <w:iCs/>
        </w:rPr>
        <w:t>Maryland Biological Stream Survey</w:t>
      </w:r>
      <w:r w:rsidRPr="00427CE9">
        <w:rPr>
          <w:bCs/>
        </w:rPr>
        <w:t xml:space="preserve">, January 2009. Retrieved from </w:t>
      </w:r>
      <w:hyperlink r:id="rId22" w:history="1">
        <w:r w:rsidR="002660F1" w:rsidRPr="00BD7AAF">
          <w:rPr>
            <w:rStyle w:val="Hyperlink"/>
            <w:bCs/>
          </w:rPr>
          <w:t>http://www.dnr.state.md.us/streams/pdfs/R4Manual.pdf</w:t>
        </w:r>
      </w:hyperlink>
      <w:bookmarkEnd w:id="109"/>
    </w:p>
    <w:p w14:paraId="4FFE458B" w14:textId="7B7CB573" w:rsidR="002660F1" w:rsidRPr="00427CE9" w:rsidRDefault="002660F1" w:rsidP="00157D8A">
      <w:pPr>
        <w:pStyle w:val="References"/>
        <w:numPr>
          <w:ilvl w:val="0"/>
          <w:numId w:val="15"/>
        </w:numPr>
        <w:overflowPunct/>
        <w:autoSpaceDE/>
        <w:autoSpaceDN/>
        <w:adjustRightInd/>
        <w:textAlignment w:val="auto"/>
      </w:pPr>
      <w:bookmarkStart w:id="110" w:name="_Ref304307073"/>
      <w:r>
        <w:rPr>
          <w:bCs/>
        </w:rPr>
        <w:t xml:space="preserve">“Meet your Watershed”(2015). Blue River Watershed Association, </w:t>
      </w:r>
      <w:hyperlink r:id="rId23" w:history="1">
        <w:r w:rsidRPr="00BD7AAF">
          <w:rPr>
            <w:rStyle w:val="Hyperlink"/>
            <w:bCs/>
          </w:rPr>
          <w:t>http://www.brwa.net/watershed.htm</w:t>
        </w:r>
      </w:hyperlink>
      <w:r>
        <w:rPr>
          <w:bCs/>
        </w:rPr>
        <w:t xml:space="preserve"> [Retrieved, September 19, 2015]</w:t>
      </w:r>
      <w:bookmarkEnd w:id="110"/>
    </w:p>
    <w:p w14:paraId="509BCAD0" w14:textId="77777777" w:rsidR="000D6141" w:rsidRPr="00427CE9" w:rsidRDefault="000D6141" w:rsidP="0038663E">
      <w:pPr>
        <w:pStyle w:val="References"/>
        <w:numPr>
          <w:ilvl w:val="0"/>
          <w:numId w:val="15"/>
        </w:numPr>
        <w:overflowPunct/>
        <w:autoSpaceDE/>
        <w:autoSpaceDN/>
        <w:adjustRightInd/>
        <w:textAlignment w:val="auto"/>
        <w:rPr>
          <w:szCs w:val="17"/>
        </w:rPr>
      </w:pPr>
      <w:bookmarkStart w:id="111" w:name="_Ref292912293"/>
      <w:r w:rsidRPr="00427CE9">
        <w:t xml:space="preserve">McMahan, A. “Immersion, Engagement, and Presence: A Method for Analyzing 3-D Video Games”, in </w:t>
      </w:r>
      <w:r w:rsidRPr="00D336B6">
        <w:t xml:space="preserve">Wolf, M.J.P., and </w:t>
      </w:r>
      <w:proofErr w:type="spellStart"/>
      <w:r w:rsidRPr="00D336B6">
        <w:t>Perron</w:t>
      </w:r>
      <w:proofErr w:type="spellEnd"/>
      <w:r w:rsidRPr="00D336B6">
        <w:t xml:space="preserve">, B. (eds.). </w:t>
      </w:r>
      <w:r w:rsidRPr="00D336B6">
        <w:rPr>
          <w:i/>
        </w:rPr>
        <w:t>The Video Game Theory Reader.</w:t>
      </w:r>
      <w:r w:rsidRPr="00427CE9">
        <w:t xml:space="preserve"> </w:t>
      </w:r>
      <w:proofErr w:type="spellStart"/>
      <w:r w:rsidRPr="00427CE9">
        <w:t>Routledge</w:t>
      </w:r>
      <w:proofErr w:type="spellEnd"/>
      <w:r w:rsidRPr="00427CE9">
        <w:t>, New York, 2003, pp. 67–86.</w:t>
      </w:r>
      <w:bookmarkEnd w:id="111"/>
      <w:r w:rsidRPr="00427CE9">
        <w:t xml:space="preserve"> </w:t>
      </w:r>
    </w:p>
    <w:p w14:paraId="03C065C2" w14:textId="77777777" w:rsidR="000D6141" w:rsidRPr="00427CE9" w:rsidRDefault="000D6141" w:rsidP="0038663E">
      <w:pPr>
        <w:pStyle w:val="References"/>
        <w:numPr>
          <w:ilvl w:val="0"/>
          <w:numId w:val="15"/>
        </w:numPr>
        <w:overflowPunct/>
        <w:autoSpaceDE/>
        <w:autoSpaceDN/>
        <w:adjustRightInd/>
        <w:textAlignment w:val="auto"/>
      </w:pPr>
      <w:bookmarkStart w:id="112" w:name="_Ref286250245"/>
      <w:r w:rsidRPr="00427CE9">
        <w:rPr>
          <w:shd w:val="clear" w:color="auto" w:fill="FFFFFF"/>
        </w:rPr>
        <w:t xml:space="preserve">Moran, S., </w:t>
      </w:r>
      <w:proofErr w:type="spellStart"/>
      <w:r w:rsidRPr="00427CE9">
        <w:rPr>
          <w:shd w:val="clear" w:color="auto" w:fill="FFFFFF"/>
        </w:rPr>
        <w:t>Pantidi</w:t>
      </w:r>
      <w:proofErr w:type="spellEnd"/>
      <w:r w:rsidRPr="00427CE9">
        <w:rPr>
          <w:shd w:val="clear" w:color="auto" w:fill="FFFFFF"/>
        </w:rPr>
        <w:t xml:space="preserve">, N, Tom </w:t>
      </w:r>
      <w:proofErr w:type="spellStart"/>
      <w:r w:rsidRPr="00427CE9">
        <w:rPr>
          <w:shd w:val="clear" w:color="auto" w:fill="FFFFFF"/>
        </w:rPr>
        <w:t>Rodden</w:t>
      </w:r>
      <w:proofErr w:type="spellEnd"/>
      <w:r w:rsidRPr="00427CE9">
        <w:rPr>
          <w:shd w:val="clear" w:color="auto" w:fill="FFFFFF"/>
        </w:rPr>
        <w:t xml:space="preserve">, </w:t>
      </w:r>
      <w:proofErr w:type="spellStart"/>
      <w:r w:rsidRPr="00427CE9">
        <w:rPr>
          <w:shd w:val="clear" w:color="auto" w:fill="FFFFFF"/>
        </w:rPr>
        <w:t>T.</w:t>
      </w:r>
      <w:proofErr w:type="gramStart"/>
      <w:r w:rsidRPr="00427CE9">
        <w:rPr>
          <w:shd w:val="clear" w:color="auto" w:fill="FFFFFF"/>
        </w:rPr>
        <w:t>,Chamberlain</w:t>
      </w:r>
      <w:proofErr w:type="spellEnd"/>
      <w:proofErr w:type="gramEnd"/>
      <w:r w:rsidRPr="00427CE9">
        <w:rPr>
          <w:shd w:val="clear" w:color="auto" w:fill="FFFFFF"/>
        </w:rPr>
        <w:t xml:space="preserve">, A., Griffiths C., </w:t>
      </w:r>
      <w:proofErr w:type="spellStart"/>
      <w:r w:rsidRPr="00427CE9">
        <w:rPr>
          <w:shd w:val="clear" w:color="auto" w:fill="FFFFFF"/>
        </w:rPr>
        <w:t>Zilli</w:t>
      </w:r>
      <w:proofErr w:type="spellEnd"/>
      <w:r w:rsidRPr="00427CE9">
        <w:rPr>
          <w:shd w:val="clear" w:color="auto" w:fill="FFFFFF"/>
        </w:rPr>
        <w:t xml:space="preserve">, D., </w:t>
      </w:r>
      <w:proofErr w:type="spellStart"/>
      <w:r w:rsidRPr="00427CE9">
        <w:rPr>
          <w:shd w:val="clear" w:color="auto" w:fill="FFFFFF"/>
        </w:rPr>
        <w:t>Merrett</w:t>
      </w:r>
      <w:proofErr w:type="spellEnd"/>
      <w:r w:rsidRPr="00427CE9">
        <w:rPr>
          <w:shd w:val="clear" w:color="auto" w:fill="FFFFFF"/>
        </w:rPr>
        <w:t xml:space="preserve">, G., and Rogers, A. (2014). Listening to the Forest and its Curators: Lessons Learnt from a </w:t>
      </w:r>
      <w:proofErr w:type="spellStart"/>
      <w:r w:rsidRPr="00427CE9">
        <w:rPr>
          <w:shd w:val="clear" w:color="auto" w:fill="FFFFFF"/>
        </w:rPr>
        <w:t>Bioacoustic</w:t>
      </w:r>
      <w:proofErr w:type="spellEnd"/>
      <w:r w:rsidRPr="00427CE9">
        <w:rPr>
          <w:shd w:val="clear" w:color="auto" w:fill="FFFFFF"/>
        </w:rPr>
        <w:t xml:space="preserve"> Smartphone Application Deployment, </w:t>
      </w:r>
      <w:r w:rsidRPr="00975624">
        <w:rPr>
          <w:i/>
          <w:iCs/>
          <w:shd w:val="clear" w:color="auto" w:fill="FFFFFF"/>
        </w:rPr>
        <w:t>CHI 2014</w:t>
      </w:r>
      <w:r w:rsidRPr="00427CE9">
        <w:rPr>
          <w:shd w:val="clear" w:color="auto" w:fill="FFFFFF"/>
        </w:rPr>
        <w:t>, April 26–May 1, 2014, Toronto, Ontario, Canada.</w:t>
      </w:r>
      <w:bookmarkEnd w:id="112"/>
      <w:r w:rsidRPr="00427CE9">
        <w:rPr>
          <w:shd w:val="clear" w:color="auto" w:fill="FFFFFF"/>
        </w:rPr>
        <w:t xml:space="preserve"> </w:t>
      </w:r>
    </w:p>
    <w:p w14:paraId="070C6EF0" w14:textId="77777777" w:rsidR="000D6141" w:rsidRPr="009A2D7E" w:rsidRDefault="000D6141" w:rsidP="0038663E">
      <w:pPr>
        <w:pStyle w:val="References"/>
        <w:numPr>
          <w:ilvl w:val="0"/>
          <w:numId w:val="15"/>
        </w:numPr>
        <w:overflowPunct/>
        <w:autoSpaceDE/>
        <w:autoSpaceDN/>
        <w:adjustRightInd/>
        <w:textAlignment w:val="auto"/>
      </w:pPr>
      <w:bookmarkStart w:id="113" w:name="_Ref292943788"/>
      <w:proofErr w:type="spellStart"/>
      <w:r w:rsidRPr="00427CE9">
        <w:rPr>
          <w:shd w:val="clear" w:color="auto" w:fill="FFFFFF"/>
        </w:rPr>
        <w:t>Nacke</w:t>
      </w:r>
      <w:proofErr w:type="spellEnd"/>
      <w:r w:rsidRPr="00427CE9">
        <w:rPr>
          <w:shd w:val="clear" w:color="auto" w:fill="FFFFFF"/>
        </w:rPr>
        <w:t xml:space="preserve">, L., &amp; Lindley, C.A. (2008). Flow and Immersion in First-Person Shooters: Measuring the Player’s Gameplay Experience, </w:t>
      </w:r>
      <w:proofErr w:type="spellStart"/>
      <w:r w:rsidRPr="00975624">
        <w:rPr>
          <w:i/>
          <w:shd w:val="clear" w:color="auto" w:fill="FFFFFF"/>
        </w:rPr>
        <w:t>FuturePlay</w:t>
      </w:r>
      <w:proofErr w:type="spellEnd"/>
      <w:r w:rsidRPr="00975624">
        <w:rPr>
          <w:i/>
          <w:shd w:val="clear" w:color="auto" w:fill="FFFFFF"/>
        </w:rPr>
        <w:t xml:space="preserve"> 2008</w:t>
      </w:r>
      <w:r w:rsidRPr="00427CE9">
        <w:rPr>
          <w:shd w:val="clear" w:color="auto" w:fill="FFFFFF"/>
        </w:rPr>
        <w:t>, November 3-5, 2008, Toronto, Ontario, Canada</w:t>
      </w:r>
      <w:bookmarkEnd w:id="113"/>
    </w:p>
    <w:p w14:paraId="0308AE28" w14:textId="0216E2C0" w:rsidR="000D6141" w:rsidRPr="00994778" w:rsidRDefault="000D6141" w:rsidP="009A2D7E">
      <w:pPr>
        <w:pStyle w:val="References"/>
        <w:numPr>
          <w:ilvl w:val="0"/>
          <w:numId w:val="15"/>
        </w:numPr>
        <w:overflowPunct/>
        <w:autoSpaceDE/>
        <w:autoSpaceDN/>
        <w:adjustRightInd/>
        <w:textAlignment w:val="auto"/>
      </w:pPr>
      <w:bookmarkStart w:id="114" w:name="_Ref292952463"/>
      <w:proofErr w:type="spellStart"/>
      <w:r w:rsidRPr="009A2D7E">
        <w:rPr>
          <w:shd w:val="clear" w:color="auto" w:fill="FFFFFF"/>
        </w:rPr>
        <w:t>Nacke</w:t>
      </w:r>
      <w:proofErr w:type="spellEnd"/>
      <w:r w:rsidRPr="009A2D7E">
        <w:rPr>
          <w:shd w:val="clear" w:color="auto" w:fill="FFFFFF"/>
        </w:rPr>
        <w:t xml:space="preserve">, L, </w:t>
      </w:r>
      <w:proofErr w:type="spellStart"/>
      <w:r w:rsidRPr="009A2D7E">
        <w:rPr>
          <w:shd w:val="clear" w:color="auto" w:fill="FFFFFF"/>
        </w:rPr>
        <w:t>Nacke</w:t>
      </w:r>
      <w:proofErr w:type="spellEnd"/>
      <w:r w:rsidRPr="009A2D7E">
        <w:rPr>
          <w:shd w:val="clear" w:color="auto" w:fill="FFFFFF"/>
        </w:rPr>
        <w:t>, A., &amp; Lindley, C.A. (2009). Brain Training for Silver Gamers: Effects of Age and Game Form on Effectiveness, Efficiency, Self-Assessment, and Gameplay Experience</w:t>
      </w:r>
      <w:bookmarkEnd w:id="114"/>
      <w:r w:rsidR="00975624" w:rsidRPr="009A2D7E">
        <w:rPr>
          <w:shd w:val="clear" w:color="auto" w:fill="FFFFFF"/>
        </w:rPr>
        <w:t xml:space="preserve">, </w:t>
      </w:r>
      <w:proofErr w:type="spellStart"/>
      <w:r w:rsidR="00975624" w:rsidRPr="009A2D7E">
        <w:rPr>
          <w:rFonts w:eastAsia="Times"/>
          <w:i/>
        </w:rPr>
        <w:t>CyberPsychology</w:t>
      </w:r>
      <w:proofErr w:type="spellEnd"/>
      <w:r w:rsidR="00975624" w:rsidRPr="009A2D7E">
        <w:rPr>
          <w:rFonts w:eastAsia="Times"/>
          <w:i/>
        </w:rPr>
        <w:t xml:space="preserve"> &amp; Behavior</w:t>
      </w:r>
      <w:r w:rsidR="00975624" w:rsidRPr="009A2D7E">
        <w:rPr>
          <w:rFonts w:eastAsia="Times"/>
        </w:rPr>
        <w:t xml:space="preserve"> 12(5), p. 123-140.</w:t>
      </w:r>
    </w:p>
    <w:p w14:paraId="26B52CEA" w14:textId="77777777" w:rsidR="00FE5C7F" w:rsidRPr="00EB77FC" w:rsidRDefault="00994778" w:rsidP="00FE5C7F">
      <w:pPr>
        <w:pStyle w:val="References"/>
        <w:numPr>
          <w:ilvl w:val="0"/>
          <w:numId w:val="15"/>
        </w:numPr>
        <w:overflowPunct/>
        <w:autoSpaceDE/>
        <w:autoSpaceDN/>
        <w:adjustRightInd/>
        <w:textAlignment w:val="auto"/>
      </w:pPr>
      <w:bookmarkStart w:id="115" w:name="_Ref293561576"/>
      <w:r w:rsidRPr="00994778">
        <w:rPr>
          <w:rFonts w:eastAsia="Times"/>
        </w:rPr>
        <w:t xml:space="preserve">Nielson, J (1995). Ten Usability Heuristics for User Interface Design, Retrieved from </w:t>
      </w:r>
      <w:hyperlink r:id="rId24" w:history="1">
        <w:r w:rsidR="00FE5C7F" w:rsidRPr="00BD7AAF">
          <w:rPr>
            <w:rStyle w:val="Hyperlink"/>
            <w:rFonts w:eastAsia="Times"/>
          </w:rPr>
          <w:t>www.nngroup.com</w:t>
        </w:r>
      </w:hyperlink>
      <w:bookmarkEnd w:id="115"/>
      <w:r w:rsidRPr="00994778">
        <w:rPr>
          <w:rFonts w:eastAsia="Times"/>
        </w:rPr>
        <w:t xml:space="preserve"> </w:t>
      </w:r>
    </w:p>
    <w:p w14:paraId="4058BA1C" w14:textId="0F88E640" w:rsidR="00FE5C7F" w:rsidRPr="00B07EC0" w:rsidRDefault="00FE5C7F" w:rsidP="00FE5C7F">
      <w:pPr>
        <w:pStyle w:val="References"/>
        <w:numPr>
          <w:ilvl w:val="0"/>
          <w:numId w:val="15"/>
        </w:numPr>
        <w:overflowPunct/>
        <w:autoSpaceDE/>
        <w:autoSpaceDN/>
        <w:adjustRightInd/>
        <w:textAlignment w:val="auto"/>
      </w:pPr>
      <w:bookmarkStart w:id="116" w:name="_Ref304309423"/>
      <w:r w:rsidRPr="00FE5C7F">
        <w:rPr>
          <w:rFonts w:eastAsia="Times"/>
        </w:rPr>
        <w:t xml:space="preserve">Pond, G, </w:t>
      </w:r>
      <w:proofErr w:type="spellStart"/>
      <w:r w:rsidRPr="00FE5C7F">
        <w:rPr>
          <w:rFonts w:eastAsia="Times"/>
        </w:rPr>
        <w:t>Passmore</w:t>
      </w:r>
      <w:proofErr w:type="spellEnd"/>
      <w:r w:rsidRPr="00FE5C7F">
        <w:rPr>
          <w:rFonts w:eastAsia="Times"/>
        </w:rPr>
        <w:t xml:space="preserve">, M., </w:t>
      </w:r>
      <w:proofErr w:type="spellStart"/>
      <w:r w:rsidRPr="00FE5C7F">
        <w:rPr>
          <w:rFonts w:eastAsia="Times"/>
        </w:rPr>
        <w:t>Borsuck</w:t>
      </w:r>
      <w:proofErr w:type="spellEnd"/>
      <w:r w:rsidRPr="00FE5C7F">
        <w:rPr>
          <w:rFonts w:eastAsia="Times"/>
        </w:rPr>
        <w:t xml:space="preserve">, F., Reynolds, L, Rose, C. (2008). </w:t>
      </w:r>
      <w:r w:rsidRPr="00B07EC0">
        <w:rPr>
          <w:rFonts w:ascii="Times" w:hAnsi="Times"/>
        </w:rPr>
        <w:t xml:space="preserve">Downstream effects of mountaintop coal mining: comparing biological conditions using family- and genus-level </w:t>
      </w:r>
      <w:proofErr w:type="spellStart"/>
      <w:r w:rsidRPr="00B07EC0">
        <w:rPr>
          <w:rFonts w:ascii="Times" w:hAnsi="Times"/>
        </w:rPr>
        <w:t>macroinvertebrate</w:t>
      </w:r>
      <w:proofErr w:type="spellEnd"/>
      <w:r w:rsidRPr="00B07EC0">
        <w:rPr>
          <w:rFonts w:ascii="Times" w:hAnsi="Times"/>
        </w:rPr>
        <w:t xml:space="preserve"> </w:t>
      </w:r>
      <w:proofErr w:type="spellStart"/>
      <w:r w:rsidRPr="00B07EC0">
        <w:rPr>
          <w:rFonts w:ascii="Times" w:hAnsi="Times"/>
        </w:rPr>
        <w:t>bioassessment</w:t>
      </w:r>
      <w:proofErr w:type="spellEnd"/>
      <w:r w:rsidRPr="00B07EC0">
        <w:rPr>
          <w:rFonts w:ascii="Times" w:hAnsi="Times"/>
        </w:rPr>
        <w:t xml:space="preserve"> tools, </w:t>
      </w:r>
      <w:r w:rsidRPr="00EB77FC">
        <w:rPr>
          <w:rFonts w:ascii="Times" w:hAnsi="Times"/>
          <w:i/>
        </w:rPr>
        <w:t xml:space="preserve">The North American </w:t>
      </w:r>
      <w:proofErr w:type="spellStart"/>
      <w:r w:rsidRPr="00EB77FC">
        <w:rPr>
          <w:rFonts w:ascii="Times" w:hAnsi="Times"/>
          <w:i/>
        </w:rPr>
        <w:t>Benthological</w:t>
      </w:r>
      <w:proofErr w:type="spellEnd"/>
      <w:r w:rsidRPr="00EB77FC">
        <w:rPr>
          <w:rFonts w:ascii="Times" w:hAnsi="Times"/>
          <w:i/>
        </w:rPr>
        <w:t xml:space="preserve"> Society, </w:t>
      </w:r>
      <w:r w:rsidRPr="00FE5C7F">
        <w:rPr>
          <w:rFonts w:ascii="Times" w:hAnsi="Times"/>
        </w:rPr>
        <w:t>Retrieved from http://www.epa.gov/region03/mtntop/pdf/downstreameffects.pdf</w:t>
      </w:r>
      <w:bookmarkEnd w:id="116"/>
    </w:p>
    <w:p w14:paraId="7F0DD426" w14:textId="77777777" w:rsidR="000D6141" w:rsidRPr="00427CE9" w:rsidRDefault="000D6141" w:rsidP="0038663E">
      <w:pPr>
        <w:pStyle w:val="References"/>
        <w:numPr>
          <w:ilvl w:val="0"/>
          <w:numId w:val="15"/>
        </w:numPr>
        <w:overflowPunct/>
        <w:autoSpaceDE/>
        <w:autoSpaceDN/>
        <w:adjustRightInd/>
        <w:textAlignment w:val="auto"/>
      </w:pPr>
      <w:bookmarkStart w:id="117" w:name="_Ref293053367"/>
      <w:proofErr w:type="spellStart"/>
      <w:r w:rsidRPr="00427CE9">
        <w:t>Raddick</w:t>
      </w:r>
      <w:proofErr w:type="spellEnd"/>
      <w:r w:rsidRPr="00427CE9">
        <w:t xml:space="preserve">, M., </w:t>
      </w:r>
      <w:proofErr w:type="spellStart"/>
      <w:r w:rsidRPr="00427CE9">
        <w:t>Bracey</w:t>
      </w:r>
      <w:proofErr w:type="gramStart"/>
      <w:r w:rsidRPr="00427CE9">
        <w:t>,G</w:t>
      </w:r>
      <w:proofErr w:type="spellEnd"/>
      <w:proofErr w:type="gramEnd"/>
      <w:r w:rsidRPr="00427CE9">
        <w:t xml:space="preserve">., Gay, P., </w:t>
      </w:r>
      <w:proofErr w:type="spellStart"/>
      <w:r w:rsidRPr="00427CE9">
        <w:t>Lintott</w:t>
      </w:r>
      <w:proofErr w:type="spellEnd"/>
      <w:r w:rsidRPr="00427CE9">
        <w:t xml:space="preserve">, C., Murray, P., </w:t>
      </w:r>
      <w:proofErr w:type="spellStart"/>
      <w:r w:rsidRPr="00427CE9">
        <w:t>Schawinski</w:t>
      </w:r>
      <w:proofErr w:type="spellEnd"/>
      <w:r w:rsidRPr="00427CE9">
        <w:t xml:space="preserve">, K., </w:t>
      </w:r>
      <w:proofErr w:type="spellStart"/>
      <w:r w:rsidRPr="00427CE9">
        <w:t>Szalay</w:t>
      </w:r>
      <w:proofErr w:type="spellEnd"/>
      <w:r w:rsidRPr="00427CE9">
        <w:t xml:space="preserve">, A. &amp; Vandenberg, J. (2010) Galaxy Zoo: Exploring the motivations of citizen science volunteers. </w:t>
      </w:r>
      <w:r w:rsidRPr="00631323">
        <w:rPr>
          <w:i/>
          <w:iCs/>
        </w:rPr>
        <w:t>Astronomy Education Review</w:t>
      </w:r>
      <w:r w:rsidRPr="00427CE9">
        <w:rPr>
          <w:iCs/>
        </w:rPr>
        <w:t>, 9</w:t>
      </w:r>
      <w:r w:rsidRPr="00427CE9">
        <w:t>(1).</w:t>
      </w:r>
      <w:bookmarkEnd w:id="117"/>
      <w:r w:rsidRPr="00427CE9">
        <w:t xml:space="preserve"> </w:t>
      </w:r>
    </w:p>
    <w:p w14:paraId="5090A8AC" w14:textId="77777777" w:rsidR="000D6141" w:rsidRPr="00427CE9" w:rsidRDefault="000D6141" w:rsidP="0038663E">
      <w:pPr>
        <w:pStyle w:val="References"/>
        <w:numPr>
          <w:ilvl w:val="0"/>
          <w:numId w:val="15"/>
        </w:numPr>
        <w:overflowPunct/>
        <w:autoSpaceDE/>
        <w:autoSpaceDN/>
        <w:adjustRightInd/>
        <w:textAlignment w:val="auto"/>
      </w:pPr>
      <w:bookmarkStart w:id="118" w:name="_Ref283504594"/>
      <w:r w:rsidRPr="00427CE9">
        <w:t xml:space="preserve">Rae, I., </w:t>
      </w:r>
      <w:proofErr w:type="spellStart"/>
      <w:r w:rsidRPr="00427CE9">
        <w:t>Venolia</w:t>
      </w:r>
      <w:proofErr w:type="spellEnd"/>
      <w:r w:rsidRPr="00427CE9">
        <w:t xml:space="preserve">, G., Tang J.C., &amp; Molnar, D. A Framework for Understanding and Designing </w:t>
      </w:r>
      <w:proofErr w:type="spellStart"/>
      <w:r w:rsidRPr="00427CE9">
        <w:t>Telepresence</w:t>
      </w:r>
      <w:proofErr w:type="spellEnd"/>
      <w:r w:rsidRPr="00427CE9">
        <w:t xml:space="preserve">, in Proc. </w:t>
      </w:r>
      <w:r w:rsidRPr="00631323">
        <w:rPr>
          <w:i/>
        </w:rPr>
        <w:t>CSCW 2015, ACM – Association for Computing Machinery</w:t>
      </w:r>
      <w:r w:rsidRPr="00427CE9">
        <w:t>, 14 March 2015</w:t>
      </w:r>
      <w:bookmarkEnd w:id="118"/>
    </w:p>
    <w:p w14:paraId="2FEEBC3A" w14:textId="45AA910D" w:rsidR="00B950CB" w:rsidRPr="00427CE9" w:rsidRDefault="00B950CB" w:rsidP="00B950CB">
      <w:pPr>
        <w:pStyle w:val="ListParagraph"/>
        <w:numPr>
          <w:ilvl w:val="0"/>
          <w:numId w:val="15"/>
        </w:numPr>
        <w:spacing w:after="0"/>
        <w:jc w:val="left"/>
        <w:rPr>
          <w:rFonts w:ascii="Times" w:hAnsi="Times"/>
        </w:rPr>
      </w:pPr>
      <w:bookmarkStart w:id="119" w:name="_Ref293121115"/>
      <w:proofErr w:type="spellStart"/>
      <w:r w:rsidRPr="00427CE9">
        <w:rPr>
          <w:rFonts w:ascii="Times" w:hAnsi="Times"/>
        </w:rPr>
        <w:t>Rheinberg</w:t>
      </w:r>
      <w:proofErr w:type="spellEnd"/>
      <w:r w:rsidRPr="00427CE9">
        <w:rPr>
          <w:rFonts w:ascii="Times" w:hAnsi="Times"/>
        </w:rPr>
        <w:t xml:space="preserve">, F., </w:t>
      </w:r>
      <w:proofErr w:type="spellStart"/>
      <w:r w:rsidRPr="00427CE9">
        <w:rPr>
          <w:rFonts w:ascii="Times" w:hAnsi="Times"/>
        </w:rPr>
        <w:t>Vollmeyer</w:t>
      </w:r>
      <w:proofErr w:type="spellEnd"/>
      <w:r w:rsidRPr="00427CE9">
        <w:rPr>
          <w:rFonts w:ascii="Times" w:hAnsi="Times"/>
        </w:rPr>
        <w:t xml:space="preserve">, R., &amp; </w:t>
      </w:r>
      <w:proofErr w:type="spellStart"/>
      <w:r w:rsidRPr="00427CE9">
        <w:rPr>
          <w:rFonts w:ascii="Times" w:hAnsi="Times"/>
        </w:rPr>
        <w:t>Engeser</w:t>
      </w:r>
      <w:proofErr w:type="spellEnd"/>
      <w:r w:rsidRPr="00427CE9">
        <w:rPr>
          <w:rFonts w:ascii="Times" w:hAnsi="Times"/>
        </w:rPr>
        <w:t>, S. (2003). Th</w:t>
      </w:r>
      <w:r w:rsidR="00511345" w:rsidRPr="00427CE9">
        <w:rPr>
          <w:rFonts w:ascii="Times" w:hAnsi="Times"/>
        </w:rPr>
        <w:t>e assessment of flow experience</w:t>
      </w:r>
      <w:r w:rsidRPr="00427CE9">
        <w:rPr>
          <w:rFonts w:ascii="Times" w:hAnsi="Times"/>
        </w:rPr>
        <w:t xml:space="preserve">. In J. </w:t>
      </w:r>
      <w:proofErr w:type="spellStart"/>
      <w:r w:rsidRPr="00427CE9">
        <w:rPr>
          <w:rFonts w:ascii="Times" w:hAnsi="Times"/>
        </w:rPr>
        <w:t>Stiensmeier-Pelster</w:t>
      </w:r>
      <w:proofErr w:type="spellEnd"/>
      <w:r w:rsidRPr="00427CE9">
        <w:rPr>
          <w:rFonts w:ascii="Times" w:hAnsi="Times"/>
        </w:rPr>
        <w:t xml:space="preserve"> &amp; F. </w:t>
      </w:r>
      <w:proofErr w:type="spellStart"/>
      <w:r w:rsidRPr="00427CE9">
        <w:rPr>
          <w:rFonts w:ascii="Times" w:hAnsi="Times"/>
        </w:rPr>
        <w:t>Rheinberg</w:t>
      </w:r>
      <w:proofErr w:type="spellEnd"/>
      <w:r w:rsidRPr="00427CE9">
        <w:rPr>
          <w:rFonts w:ascii="Times" w:hAnsi="Times"/>
        </w:rPr>
        <w:t xml:space="preserve"> (Eds.), </w:t>
      </w:r>
      <w:r w:rsidRPr="00631323">
        <w:rPr>
          <w:rFonts w:ascii="Times" w:hAnsi="Times"/>
          <w:i/>
        </w:rPr>
        <w:t xml:space="preserve">Diagnosis </w:t>
      </w:r>
      <w:r w:rsidR="00511345" w:rsidRPr="00631323">
        <w:rPr>
          <w:rFonts w:ascii="Times" w:hAnsi="Times"/>
          <w:i/>
        </w:rPr>
        <w:t>of motivation and self-concept</w:t>
      </w:r>
      <w:r w:rsidR="00511345" w:rsidRPr="00427CE9">
        <w:rPr>
          <w:rFonts w:ascii="Times" w:hAnsi="Times"/>
        </w:rPr>
        <w:t xml:space="preserve"> </w:t>
      </w:r>
      <w:r w:rsidRPr="00427CE9">
        <w:rPr>
          <w:rFonts w:ascii="Times" w:hAnsi="Times"/>
        </w:rPr>
        <w:t xml:space="preserve">(pp. 261–279). </w:t>
      </w:r>
      <w:proofErr w:type="spellStart"/>
      <w:r w:rsidRPr="00427CE9">
        <w:rPr>
          <w:rFonts w:ascii="Times" w:hAnsi="Times"/>
        </w:rPr>
        <w:t>Go¨ttingen</w:t>
      </w:r>
      <w:proofErr w:type="spellEnd"/>
      <w:r w:rsidRPr="00427CE9">
        <w:rPr>
          <w:rFonts w:ascii="Times" w:hAnsi="Times"/>
        </w:rPr>
        <w:t xml:space="preserve">: </w:t>
      </w:r>
      <w:proofErr w:type="spellStart"/>
      <w:r w:rsidRPr="00427CE9">
        <w:rPr>
          <w:rFonts w:ascii="Times" w:hAnsi="Times"/>
        </w:rPr>
        <w:t>Hogrefe</w:t>
      </w:r>
      <w:proofErr w:type="spellEnd"/>
      <w:r w:rsidRPr="00427CE9">
        <w:rPr>
          <w:rFonts w:ascii="Times" w:hAnsi="Times"/>
        </w:rPr>
        <w:t>.</w:t>
      </w:r>
      <w:bookmarkEnd w:id="119"/>
    </w:p>
    <w:p w14:paraId="08554984" w14:textId="77777777" w:rsidR="00B950CB" w:rsidRPr="00427CE9" w:rsidRDefault="00B950CB" w:rsidP="00B950CB">
      <w:pPr>
        <w:pStyle w:val="ListParagraph"/>
        <w:spacing w:after="0"/>
        <w:ind w:left="0"/>
        <w:jc w:val="left"/>
        <w:rPr>
          <w:rFonts w:ascii="Times" w:hAnsi="Times"/>
        </w:rPr>
      </w:pPr>
    </w:p>
    <w:p w14:paraId="58A3AA6C" w14:textId="77777777" w:rsidR="000D6141" w:rsidRPr="00427CE9" w:rsidRDefault="000D6141" w:rsidP="0038663E">
      <w:pPr>
        <w:pStyle w:val="References"/>
        <w:numPr>
          <w:ilvl w:val="0"/>
          <w:numId w:val="15"/>
        </w:numPr>
        <w:overflowPunct/>
        <w:autoSpaceDE/>
        <w:autoSpaceDN/>
        <w:adjustRightInd/>
        <w:textAlignment w:val="auto"/>
      </w:pPr>
      <w:bookmarkStart w:id="120" w:name="_Ref278479479"/>
      <w:proofErr w:type="spellStart"/>
      <w:r w:rsidRPr="00427CE9">
        <w:t>Rotman</w:t>
      </w:r>
      <w:proofErr w:type="spellEnd"/>
      <w:r w:rsidRPr="00427CE9">
        <w:t xml:space="preserve">, Hammock, J., D., Preece, J. Boston, C., Hansen, D., Bowser, A., He, H. (2014). Does Motivation in Citizen Science Change with Time and Culture? </w:t>
      </w:r>
      <w:r w:rsidRPr="00631323">
        <w:rPr>
          <w:i/>
        </w:rPr>
        <w:t>Conference on Computer-Supported Cooperative Work and Social Computing (CSCW):</w:t>
      </w:r>
      <w:r w:rsidRPr="00427CE9">
        <w:t xml:space="preserve"> Feb 15-19 2014, Baltimore, MD, USA</w:t>
      </w:r>
      <w:bookmarkEnd w:id="120"/>
      <w:r w:rsidRPr="00427CE9">
        <w:t xml:space="preserve"> </w:t>
      </w:r>
    </w:p>
    <w:p w14:paraId="19CDC635" w14:textId="77777777" w:rsidR="000D6141" w:rsidRPr="00427CE9" w:rsidRDefault="000D6141" w:rsidP="0038663E">
      <w:pPr>
        <w:pStyle w:val="References"/>
        <w:numPr>
          <w:ilvl w:val="0"/>
          <w:numId w:val="15"/>
        </w:numPr>
        <w:overflowPunct/>
        <w:autoSpaceDE/>
        <w:autoSpaceDN/>
        <w:adjustRightInd/>
        <w:textAlignment w:val="auto"/>
      </w:pPr>
      <w:bookmarkStart w:id="121" w:name="_Ref278380471"/>
      <w:proofErr w:type="spellStart"/>
      <w:r w:rsidRPr="00427CE9">
        <w:t>Rotman</w:t>
      </w:r>
      <w:proofErr w:type="spellEnd"/>
      <w:r w:rsidRPr="00427CE9">
        <w:t xml:space="preserve">, D., Preece, J., Hammock, J., </w:t>
      </w:r>
      <w:proofErr w:type="spellStart"/>
      <w:r w:rsidRPr="00427CE9">
        <w:t>Procita</w:t>
      </w:r>
      <w:proofErr w:type="spellEnd"/>
      <w:r w:rsidRPr="00427CE9">
        <w:t>, K., Hansen, D.L., Sims, C., Parr, S., Lewis, D., Jacobs, D.W. (2012).</w:t>
      </w:r>
      <w:r w:rsidRPr="00427CE9">
        <w:rPr>
          <w:rStyle w:val="title1"/>
        </w:rPr>
        <w:t xml:space="preserve"> </w:t>
      </w:r>
      <w:r w:rsidRPr="00427CE9">
        <w:t xml:space="preserve">Dynamic changes in motivation in collaborative citizen science projects. </w:t>
      </w:r>
      <w:r w:rsidRPr="00631323">
        <w:rPr>
          <w:i/>
        </w:rPr>
        <w:t>Conference on Computer-Supported Cooperative Work and Social Computing (CSCW):</w:t>
      </w:r>
      <w:r w:rsidRPr="00427CE9">
        <w:t xml:space="preserve"> 217-226</w:t>
      </w:r>
      <w:bookmarkEnd w:id="121"/>
    </w:p>
    <w:p w14:paraId="063991FC" w14:textId="77777777" w:rsidR="000D6141" w:rsidRPr="00427CE9" w:rsidRDefault="000D6141" w:rsidP="0038663E">
      <w:pPr>
        <w:pStyle w:val="References"/>
        <w:numPr>
          <w:ilvl w:val="0"/>
          <w:numId w:val="15"/>
        </w:numPr>
        <w:overflowPunct/>
        <w:autoSpaceDE/>
        <w:autoSpaceDN/>
        <w:adjustRightInd/>
        <w:textAlignment w:val="auto"/>
        <w:rPr>
          <w:sz w:val="16"/>
          <w:szCs w:val="16"/>
        </w:rPr>
      </w:pPr>
      <w:bookmarkStart w:id="122" w:name="_Ref292703608"/>
      <w:r w:rsidRPr="00427CE9">
        <w:t xml:space="preserve">Seymour, N.E., Gallagher, </w:t>
      </w:r>
      <w:proofErr w:type="spellStart"/>
      <w:r w:rsidRPr="00427CE9">
        <w:t>A.G.</w:t>
      </w:r>
      <w:proofErr w:type="gramStart"/>
      <w:r w:rsidRPr="00427CE9">
        <w:t>,Roman</w:t>
      </w:r>
      <w:proofErr w:type="spellEnd"/>
      <w:proofErr w:type="gramEnd"/>
      <w:r w:rsidRPr="00427CE9">
        <w:t>, S.A., O’Brien</w:t>
      </w:r>
      <w:r w:rsidRPr="00427CE9">
        <w:rPr>
          <w:szCs w:val="17"/>
        </w:rPr>
        <w:t xml:space="preserve">, M.K., Andersen, D.K., </w:t>
      </w:r>
      <w:proofErr w:type="spellStart"/>
      <w:r w:rsidRPr="00427CE9">
        <w:rPr>
          <w:szCs w:val="17"/>
        </w:rPr>
        <w:t>Sataya</w:t>
      </w:r>
      <w:proofErr w:type="spellEnd"/>
      <w:r w:rsidRPr="00427CE9">
        <w:rPr>
          <w:szCs w:val="17"/>
        </w:rPr>
        <w:t xml:space="preserve">, R.M. (2002). </w:t>
      </w:r>
      <w:r w:rsidRPr="00427CE9">
        <w:rPr>
          <w:rFonts w:cs="Arial"/>
          <w:color w:val="000000"/>
          <w:szCs w:val="17"/>
        </w:rPr>
        <w:t>Virtual Reality Training Improves Operating Room Performance Results of a Randomized, Double-Blinded Study,</w:t>
      </w:r>
      <w:r w:rsidRPr="00427CE9">
        <w:rPr>
          <w:rFonts w:cs="Arial"/>
          <w:color w:val="000000"/>
          <w:szCs w:val="17"/>
          <w:shd w:val="clear" w:color="auto" w:fill="FFFFFF"/>
        </w:rPr>
        <w:t xml:space="preserve"> </w:t>
      </w:r>
      <w:r w:rsidRPr="00D336B6">
        <w:rPr>
          <w:rFonts w:cs="Arial"/>
          <w:i/>
          <w:color w:val="000000"/>
          <w:szCs w:val="17"/>
          <w:shd w:val="clear" w:color="auto" w:fill="FFFFFF"/>
        </w:rPr>
        <w:t>Annals of Surgery</w:t>
      </w:r>
      <w:r w:rsidRPr="00427CE9">
        <w:rPr>
          <w:rFonts w:cs="Arial"/>
          <w:color w:val="000000"/>
          <w:szCs w:val="17"/>
          <w:shd w:val="clear" w:color="auto" w:fill="FFFFFF"/>
        </w:rPr>
        <w:t>, 2002 Oct; 236(4): 458–464. Retrieved from http://www.ncbi.nlm.nih.gov/pmc/articles/PMC1422600</w:t>
      </w:r>
      <w:bookmarkEnd w:id="122"/>
    </w:p>
    <w:p w14:paraId="69A222E5" w14:textId="77777777" w:rsidR="000D6141" w:rsidRPr="00427CE9" w:rsidRDefault="000D6141" w:rsidP="0038663E">
      <w:pPr>
        <w:pStyle w:val="References"/>
        <w:numPr>
          <w:ilvl w:val="0"/>
          <w:numId w:val="15"/>
        </w:numPr>
        <w:overflowPunct/>
        <w:autoSpaceDE/>
        <w:autoSpaceDN/>
        <w:adjustRightInd/>
        <w:textAlignment w:val="auto"/>
      </w:pPr>
      <w:bookmarkStart w:id="123" w:name="_Ref278386720"/>
      <w:r w:rsidRPr="00427CE9">
        <w:t xml:space="preserve">Sheppard, S.A., &amp; </w:t>
      </w:r>
      <w:proofErr w:type="spellStart"/>
      <w:r w:rsidRPr="00427CE9">
        <w:t>Terveen</w:t>
      </w:r>
      <w:proofErr w:type="spellEnd"/>
      <w:r w:rsidRPr="00427CE9">
        <w:t xml:space="preserve">, L. (2011). Quality as a Verb: the operationalization of data quality in a citizen science community. </w:t>
      </w:r>
      <w:r w:rsidRPr="00427CE9">
        <w:rPr>
          <w:rStyle w:val="apple-converted-space"/>
        </w:rPr>
        <w:t> </w:t>
      </w:r>
      <w:r w:rsidRPr="00D336B6">
        <w:rPr>
          <w:i/>
        </w:rPr>
        <w:t>International Symposium on Wikis and Open Collaboration (</w:t>
      </w:r>
      <w:proofErr w:type="spellStart"/>
      <w:r w:rsidRPr="00D336B6">
        <w:rPr>
          <w:i/>
        </w:rPr>
        <w:t>WikiSym</w:t>
      </w:r>
      <w:proofErr w:type="spellEnd"/>
      <w:r w:rsidRPr="00427CE9">
        <w:t>), Mountain View, California</w:t>
      </w:r>
      <w:bookmarkEnd w:id="123"/>
    </w:p>
    <w:p w14:paraId="0C21ADCB" w14:textId="2B3D90BF" w:rsidR="000D6141" w:rsidRPr="00427CE9" w:rsidRDefault="000D6141" w:rsidP="0038663E">
      <w:pPr>
        <w:pStyle w:val="References"/>
        <w:numPr>
          <w:ilvl w:val="0"/>
          <w:numId w:val="15"/>
        </w:numPr>
        <w:overflowPunct/>
        <w:autoSpaceDE/>
        <w:autoSpaceDN/>
        <w:adjustRightInd/>
        <w:textAlignment w:val="auto"/>
        <w:rPr>
          <w:szCs w:val="17"/>
        </w:rPr>
      </w:pPr>
      <w:bookmarkStart w:id="124" w:name="_Ref292977879"/>
      <w:proofErr w:type="spellStart"/>
      <w:r w:rsidRPr="00427CE9">
        <w:rPr>
          <w:rFonts w:cs="Arial"/>
          <w:szCs w:val="17"/>
          <w:shd w:val="clear" w:color="auto" w:fill="FFFFFF"/>
        </w:rPr>
        <w:t>Shernoff</w:t>
      </w:r>
      <w:proofErr w:type="spellEnd"/>
      <w:r w:rsidRPr="00427CE9">
        <w:rPr>
          <w:rFonts w:cs="Arial"/>
          <w:szCs w:val="17"/>
          <w:shd w:val="clear" w:color="auto" w:fill="FFFFFF"/>
        </w:rPr>
        <w:t xml:space="preserve">, D. J., &amp; </w:t>
      </w:r>
      <w:proofErr w:type="spellStart"/>
      <w:r w:rsidRPr="00427CE9">
        <w:rPr>
          <w:rFonts w:cs="Arial"/>
          <w:szCs w:val="17"/>
          <w:shd w:val="clear" w:color="auto" w:fill="FFFFFF"/>
        </w:rPr>
        <w:t>Csikszentmihalyi</w:t>
      </w:r>
      <w:proofErr w:type="spellEnd"/>
      <w:r w:rsidRPr="00427CE9">
        <w:rPr>
          <w:rFonts w:cs="Arial"/>
          <w:szCs w:val="17"/>
          <w:shd w:val="clear" w:color="auto" w:fill="FFFFFF"/>
        </w:rPr>
        <w:t>, M. (2009). Flow in schools: Cultivating engaged learners and optimal learning environments. In R. Gilman, E. S. Huebner, &amp; M. Furlong (Eds.),</w:t>
      </w:r>
      <w:r w:rsidRPr="00427CE9">
        <w:rPr>
          <w:rStyle w:val="apple-converted-space"/>
          <w:rFonts w:cs="Arial"/>
          <w:color w:val="CC0000"/>
          <w:szCs w:val="17"/>
          <w:shd w:val="clear" w:color="auto" w:fill="FFFFFF"/>
        </w:rPr>
        <w:t> </w:t>
      </w:r>
      <w:r w:rsidRPr="003D580D">
        <w:rPr>
          <w:rFonts w:cs="Arial"/>
          <w:i/>
          <w:iCs/>
          <w:szCs w:val="17"/>
          <w:shd w:val="clear" w:color="auto" w:fill="FFFFFF"/>
        </w:rPr>
        <w:t>Handbook of Positive Psychology in Schools</w:t>
      </w:r>
      <w:r w:rsidR="003D580D">
        <w:rPr>
          <w:rFonts w:cs="Arial"/>
          <w:i/>
          <w:iCs/>
          <w:szCs w:val="17"/>
          <w:shd w:val="clear" w:color="auto" w:fill="FFFFFF"/>
        </w:rPr>
        <w:t xml:space="preserve"> </w:t>
      </w:r>
      <w:r w:rsidRPr="00427CE9">
        <w:rPr>
          <w:rFonts w:cs="Arial"/>
          <w:szCs w:val="17"/>
          <w:shd w:val="clear" w:color="auto" w:fill="FFFFFF"/>
        </w:rPr>
        <w:t xml:space="preserve">(pp. </w:t>
      </w:r>
      <w:r w:rsidRPr="00427CE9">
        <w:rPr>
          <w:rFonts w:cs="Arial"/>
          <w:shd w:val="clear" w:color="auto" w:fill="FFFFFF"/>
        </w:rPr>
        <w:t xml:space="preserve">131-145). New York: </w:t>
      </w:r>
      <w:proofErr w:type="spellStart"/>
      <w:r w:rsidRPr="00427CE9">
        <w:rPr>
          <w:rFonts w:cs="Arial"/>
          <w:shd w:val="clear" w:color="auto" w:fill="FFFFFF"/>
        </w:rPr>
        <w:t>Routledge</w:t>
      </w:r>
      <w:proofErr w:type="spellEnd"/>
      <w:r w:rsidRPr="00427CE9">
        <w:rPr>
          <w:rFonts w:cs="Arial"/>
          <w:shd w:val="clear" w:color="auto" w:fill="FFFFFF"/>
        </w:rPr>
        <w:t xml:space="preserve">. Retrieved from </w:t>
      </w:r>
      <w:r w:rsidR="00F015EB" w:rsidRPr="004F2925">
        <w:rPr>
          <w:rFonts w:cs="Arial"/>
          <w:shd w:val="clear" w:color="auto" w:fill="FFFFFF"/>
        </w:rPr>
        <w:t>http://www.cedu.niu.edu/~shernoff/shernofffsc.pdf</w:t>
      </w:r>
      <w:bookmarkEnd w:id="124"/>
    </w:p>
    <w:p w14:paraId="7176D346" w14:textId="20ED093A" w:rsidR="00F015EB" w:rsidRPr="00427CE9" w:rsidRDefault="00F015EB" w:rsidP="00F015EB">
      <w:pPr>
        <w:pStyle w:val="References"/>
        <w:numPr>
          <w:ilvl w:val="0"/>
          <w:numId w:val="15"/>
        </w:numPr>
        <w:overflowPunct/>
        <w:autoSpaceDE/>
        <w:autoSpaceDN/>
        <w:adjustRightInd/>
        <w:textAlignment w:val="auto"/>
        <w:rPr>
          <w:szCs w:val="17"/>
        </w:rPr>
      </w:pPr>
      <w:bookmarkStart w:id="125" w:name="_Ref293486786"/>
      <w:bookmarkStart w:id="126" w:name="_Ref267863647"/>
      <w:r w:rsidRPr="00427CE9">
        <w:rPr>
          <w:rStyle w:val="Strong"/>
          <w:b w:val="0"/>
          <w:bCs w:val="0"/>
        </w:rPr>
        <w:t>Taylor, A-S</w:t>
      </w:r>
      <w:proofErr w:type="gramStart"/>
      <w:r w:rsidRPr="00427CE9">
        <w:rPr>
          <w:rStyle w:val="Strong"/>
          <w:b w:val="0"/>
          <w:bCs w:val="0"/>
        </w:rPr>
        <w:t>.</w:t>
      </w:r>
      <w:r w:rsidRPr="00427CE9">
        <w:rPr>
          <w:rStyle w:val="apple-converted-space"/>
          <w:b/>
        </w:rPr>
        <w:t>,</w:t>
      </w:r>
      <w:proofErr w:type="gramEnd"/>
      <w:r w:rsidR="00020902" w:rsidRPr="00427CE9">
        <w:rPr>
          <w:rStyle w:val="apple-converted-space"/>
          <w:b/>
        </w:rPr>
        <w:t xml:space="preserve"> </w:t>
      </w:r>
      <w:proofErr w:type="spellStart"/>
      <w:r w:rsidRPr="00427CE9">
        <w:t>Backlund</w:t>
      </w:r>
      <w:proofErr w:type="spellEnd"/>
      <w:r w:rsidRPr="00427CE9">
        <w:t>, P. (2011). Letting the students create and the teacher play: Expanding the roles in serious gaming. In</w:t>
      </w:r>
      <w:r w:rsidRPr="00427CE9">
        <w:rPr>
          <w:rStyle w:val="apple-converted-space"/>
        </w:rPr>
        <w:t> </w:t>
      </w:r>
      <w:r w:rsidRPr="00427CE9">
        <w:t>Proceedings of the Academic Mind Trek conference (MindTrek'11</w:t>
      </w:r>
      <w:r w:rsidR="002F594E">
        <w:t>, pp. 63–70</w:t>
      </w:r>
      <w:r w:rsidRPr="00427CE9">
        <w:t>, Tampere, Finland, September 28-30, 2011.</w:t>
      </w:r>
      <w:bookmarkEnd w:id="125"/>
      <w:r w:rsidRPr="00427CE9">
        <w:t xml:space="preserve"> </w:t>
      </w:r>
      <w:bookmarkEnd w:id="126"/>
    </w:p>
    <w:p w14:paraId="03150F3B" w14:textId="77777777" w:rsidR="000D6141" w:rsidRPr="00427CE9" w:rsidRDefault="000D6141" w:rsidP="0038663E">
      <w:pPr>
        <w:pStyle w:val="References"/>
        <w:numPr>
          <w:ilvl w:val="0"/>
          <w:numId w:val="15"/>
        </w:numPr>
        <w:overflowPunct/>
        <w:autoSpaceDE/>
        <w:autoSpaceDN/>
        <w:adjustRightInd/>
        <w:textAlignment w:val="auto"/>
      </w:pPr>
      <w:bookmarkStart w:id="127" w:name="_Ref292951008"/>
      <w:proofErr w:type="spellStart"/>
      <w:r w:rsidRPr="00427CE9">
        <w:t>Tenenbaum</w:t>
      </w:r>
      <w:proofErr w:type="spellEnd"/>
      <w:r w:rsidRPr="00427CE9">
        <w:t xml:space="preserve">, G., Fogarty, G., &amp; Jackson, S. (1999). The flow experience: A </w:t>
      </w:r>
      <w:proofErr w:type="spellStart"/>
      <w:r w:rsidRPr="00427CE9">
        <w:t>Rasch</w:t>
      </w:r>
      <w:proofErr w:type="spellEnd"/>
      <w:r w:rsidRPr="00427CE9">
        <w:t xml:space="preserve"> Analysis of Jackson’s Flow State Scale</w:t>
      </w:r>
      <w:r w:rsidRPr="002F594E">
        <w:rPr>
          <w:i/>
        </w:rPr>
        <w:t xml:space="preserve">. </w:t>
      </w:r>
      <w:r w:rsidRPr="002F594E">
        <w:rPr>
          <w:rFonts w:cs="Times"/>
          <w:i/>
          <w:iCs/>
        </w:rPr>
        <w:t>Journal of Outcome Measurement,</w:t>
      </w:r>
      <w:r w:rsidRPr="00427CE9">
        <w:rPr>
          <w:rFonts w:cs="Times"/>
          <w:iCs/>
        </w:rPr>
        <w:t xml:space="preserve"> </w:t>
      </w:r>
      <w:r w:rsidRPr="00427CE9">
        <w:t>3(3), 278- 294.</w:t>
      </w:r>
      <w:bookmarkEnd w:id="127"/>
      <w:r w:rsidRPr="00427CE9">
        <w:t xml:space="preserve"> </w:t>
      </w:r>
    </w:p>
    <w:p w14:paraId="6F5F61CF" w14:textId="27013C5A" w:rsidR="00746753" w:rsidRPr="00427CE9" w:rsidRDefault="00472FC4" w:rsidP="00746753">
      <w:pPr>
        <w:pStyle w:val="References"/>
        <w:numPr>
          <w:ilvl w:val="0"/>
          <w:numId w:val="15"/>
        </w:numPr>
        <w:overflowPunct/>
        <w:autoSpaceDE/>
        <w:autoSpaceDN/>
        <w:adjustRightInd/>
        <w:textAlignment w:val="auto"/>
      </w:pPr>
      <w:bookmarkStart w:id="128" w:name="_Ref293122838"/>
      <w:r w:rsidRPr="00427CE9">
        <w:rPr>
          <w:bCs/>
        </w:rPr>
        <w:t xml:space="preserve">US Environmental Protection </w:t>
      </w:r>
      <w:proofErr w:type="gramStart"/>
      <w:r w:rsidRPr="00427CE9">
        <w:rPr>
          <w:bCs/>
        </w:rPr>
        <w:t>Agency</w:t>
      </w:r>
      <w:r w:rsidR="00C6516A" w:rsidRPr="00427CE9">
        <w:rPr>
          <w:bCs/>
        </w:rPr>
        <w:t>(</w:t>
      </w:r>
      <w:proofErr w:type="gramEnd"/>
      <w:r w:rsidR="00C6516A" w:rsidRPr="00427CE9">
        <w:rPr>
          <w:bCs/>
        </w:rPr>
        <w:t>1999)</w:t>
      </w:r>
      <w:r w:rsidRPr="00427CE9">
        <w:rPr>
          <w:bCs/>
        </w:rPr>
        <w:t xml:space="preserve">, </w:t>
      </w:r>
      <w:r w:rsidRPr="002F594E">
        <w:rPr>
          <w:bCs/>
          <w:i/>
          <w:iCs/>
        </w:rPr>
        <w:t xml:space="preserve">Rapid </w:t>
      </w:r>
      <w:proofErr w:type="spellStart"/>
      <w:r w:rsidRPr="002F594E">
        <w:rPr>
          <w:bCs/>
          <w:i/>
          <w:iCs/>
        </w:rPr>
        <w:t>Bioassessment</w:t>
      </w:r>
      <w:proofErr w:type="spellEnd"/>
      <w:r w:rsidRPr="002F594E">
        <w:rPr>
          <w:bCs/>
          <w:i/>
          <w:iCs/>
        </w:rPr>
        <w:t xml:space="preserve"> Protocols for Use in </w:t>
      </w:r>
      <w:proofErr w:type="spellStart"/>
      <w:r w:rsidRPr="002F594E">
        <w:rPr>
          <w:bCs/>
          <w:i/>
          <w:iCs/>
        </w:rPr>
        <w:t>Wadeable</w:t>
      </w:r>
      <w:proofErr w:type="spellEnd"/>
      <w:r w:rsidRPr="002F594E">
        <w:rPr>
          <w:bCs/>
          <w:i/>
          <w:iCs/>
        </w:rPr>
        <w:t xml:space="preserve"> Streams and Rivers</w:t>
      </w:r>
      <w:r w:rsidRPr="002F594E">
        <w:rPr>
          <w:bCs/>
          <w:i/>
        </w:rPr>
        <w:t xml:space="preserve">, 2nd Edition </w:t>
      </w:r>
      <w:r w:rsidRPr="00427CE9">
        <w:rPr>
          <w:bCs/>
        </w:rPr>
        <w:t>www.epa.gov/OWOW/monitoring/rbp/wp61pdf/rbp.pdf</w:t>
      </w:r>
      <w:bookmarkEnd w:id="128"/>
    </w:p>
    <w:p w14:paraId="59F5ECAD" w14:textId="77777777" w:rsidR="000D6141" w:rsidRPr="00427CE9" w:rsidRDefault="000D6141" w:rsidP="0038663E">
      <w:pPr>
        <w:pStyle w:val="References"/>
        <w:numPr>
          <w:ilvl w:val="0"/>
          <w:numId w:val="15"/>
        </w:numPr>
        <w:overflowPunct/>
        <w:autoSpaceDE/>
        <w:autoSpaceDN/>
        <w:adjustRightInd/>
        <w:textAlignment w:val="auto"/>
      </w:pPr>
      <w:bookmarkStart w:id="129" w:name="_Ref292887428"/>
      <w:r w:rsidRPr="00427CE9">
        <w:t xml:space="preserve"> </w:t>
      </w:r>
      <w:bookmarkStart w:id="130" w:name="_Ref292943494"/>
      <w:proofErr w:type="spellStart"/>
      <w:r w:rsidRPr="00427CE9">
        <w:t>Velikovsky</w:t>
      </w:r>
      <w:proofErr w:type="spellEnd"/>
      <w:r w:rsidRPr="00427CE9">
        <w:t xml:space="preserve">, JT (2014). Flow Theory, Evolution &amp; Creativity: or, ‘Fun &amp; Games,’ </w:t>
      </w:r>
      <w:r w:rsidRPr="002F594E">
        <w:rPr>
          <w:i/>
        </w:rPr>
        <w:t>IE2014</w:t>
      </w:r>
      <w:r w:rsidRPr="00427CE9">
        <w:t>, December 02-03, Newcastle, NSW, Australia</w:t>
      </w:r>
      <w:bookmarkEnd w:id="129"/>
      <w:bookmarkEnd w:id="130"/>
    </w:p>
    <w:p w14:paraId="10F7A84F" w14:textId="313A907B" w:rsidR="007C0E48" w:rsidRPr="00220253" w:rsidRDefault="007C0E48" w:rsidP="007C0E48">
      <w:pPr>
        <w:pStyle w:val="References"/>
        <w:numPr>
          <w:ilvl w:val="0"/>
          <w:numId w:val="15"/>
        </w:numPr>
        <w:overflowPunct/>
        <w:autoSpaceDE/>
        <w:autoSpaceDN/>
        <w:adjustRightInd/>
        <w:textAlignment w:val="auto"/>
        <w:rPr>
          <w:szCs w:val="17"/>
        </w:rPr>
      </w:pPr>
      <w:bookmarkStart w:id="131" w:name="_Ref292436527"/>
      <w:r w:rsidRPr="00EB77FC">
        <w:rPr>
          <w:color w:val="151515"/>
          <w:szCs w:val="17"/>
        </w:rPr>
        <w:t>Water Quality Conditions (Chapter 5)</w:t>
      </w:r>
      <w:r w:rsidRPr="00EB77FC">
        <w:rPr>
          <w:szCs w:val="17"/>
        </w:rPr>
        <w:t xml:space="preserve">: </w:t>
      </w:r>
      <w:r w:rsidRPr="00EB77FC">
        <w:rPr>
          <w:rFonts w:cs="Lucida Sans Unicode"/>
          <w:szCs w:val="17"/>
          <w:shd w:val="clear" w:color="auto" w:fill="FFFFFF"/>
        </w:rPr>
        <w:t>Quality Assurance, Quality Control, and Quality Assessment Measures</w:t>
      </w:r>
      <w:r w:rsidRPr="00220253">
        <w:rPr>
          <w:szCs w:val="17"/>
        </w:rPr>
        <w:t xml:space="preserve"> (2012).</w:t>
      </w:r>
      <w:r w:rsidR="00220253">
        <w:rPr>
          <w:szCs w:val="17"/>
        </w:rPr>
        <w:t xml:space="preserve"> </w:t>
      </w:r>
      <w:r w:rsidR="00220253" w:rsidRPr="00EB77FC">
        <w:rPr>
          <w:i/>
          <w:szCs w:val="17"/>
        </w:rPr>
        <w:t>Environmental Protection Agency</w:t>
      </w:r>
      <w:r w:rsidRPr="00220253">
        <w:rPr>
          <w:szCs w:val="17"/>
        </w:rPr>
        <w:t xml:space="preserve"> Retrieved from </w:t>
      </w:r>
      <w:hyperlink r:id="rId25" w:history="1">
        <w:r w:rsidR="00B06AFA" w:rsidRPr="00220253">
          <w:rPr>
            <w:rStyle w:val="Hyperlink"/>
            <w:szCs w:val="17"/>
          </w:rPr>
          <w:t>http://water.epa.gov/type/rsl/monitoring/vms50.cfm</w:t>
        </w:r>
      </w:hyperlink>
      <w:bookmarkEnd w:id="131"/>
    </w:p>
    <w:p w14:paraId="74DE1387" w14:textId="7949A81B" w:rsidR="00B06AFA" w:rsidRPr="00220253" w:rsidRDefault="00B06AFA" w:rsidP="007C0E48">
      <w:pPr>
        <w:pStyle w:val="References"/>
        <w:numPr>
          <w:ilvl w:val="0"/>
          <w:numId w:val="15"/>
        </w:numPr>
        <w:overflowPunct/>
        <w:autoSpaceDE/>
        <w:autoSpaceDN/>
        <w:adjustRightInd/>
        <w:textAlignment w:val="auto"/>
        <w:rPr>
          <w:szCs w:val="17"/>
        </w:rPr>
      </w:pPr>
      <w:bookmarkStart w:id="132" w:name="_Ref304307088"/>
      <w:r w:rsidRPr="00EB77FC">
        <w:rPr>
          <w:color w:val="151515"/>
          <w:szCs w:val="17"/>
        </w:rPr>
        <w:t>“Water Quality E-Learning</w:t>
      </w:r>
      <w:r w:rsidR="00220253" w:rsidRPr="00EB77FC">
        <w:rPr>
          <w:color w:val="151515"/>
          <w:szCs w:val="17"/>
        </w:rPr>
        <w:t>,</w:t>
      </w:r>
      <w:r w:rsidRPr="00EB77FC">
        <w:rPr>
          <w:color w:val="151515"/>
          <w:szCs w:val="17"/>
        </w:rPr>
        <w:t>”</w:t>
      </w:r>
      <w:r w:rsidR="00220253" w:rsidRPr="00EB77FC">
        <w:rPr>
          <w:color w:val="151515"/>
          <w:szCs w:val="17"/>
        </w:rPr>
        <w:t xml:space="preserve"> </w:t>
      </w:r>
      <w:r w:rsidR="00220253" w:rsidRPr="00220253">
        <w:rPr>
          <w:i/>
          <w:color w:val="151515"/>
          <w:szCs w:val="17"/>
        </w:rPr>
        <w:t>South Carolina Oyster Restoration and Enhancement (SCORE).</w:t>
      </w:r>
      <w:r w:rsidRPr="00EB77FC">
        <w:rPr>
          <w:color w:val="151515"/>
          <w:szCs w:val="17"/>
        </w:rPr>
        <w:t xml:space="preserve"> Retrieved from http://score.dnr.sc.gov/deep.php?subject=5&amp;topic=11</w:t>
      </w:r>
      <w:bookmarkEnd w:id="132"/>
    </w:p>
    <w:p w14:paraId="7F01E1F6" w14:textId="38538D26" w:rsidR="000D6141" w:rsidRPr="000B786B" w:rsidRDefault="000D6141" w:rsidP="0038663E">
      <w:pPr>
        <w:pStyle w:val="References"/>
        <w:numPr>
          <w:ilvl w:val="0"/>
          <w:numId w:val="15"/>
        </w:numPr>
        <w:overflowPunct/>
        <w:autoSpaceDE/>
        <w:autoSpaceDN/>
        <w:adjustRightInd/>
        <w:textAlignment w:val="auto"/>
        <w:rPr>
          <w:szCs w:val="17"/>
        </w:rPr>
      </w:pPr>
      <w:bookmarkStart w:id="133" w:name="_Ref278386728"/>
      <w:r w:rsidRPr="00427CE9">
        <w:rPr>
          <w:szCs w:val="17"/>
        </w:rPr>
        <w:t>Wiggins, A. (</w:t>
      </w:r>
      <w:r w:rsidRPr="00427CE9">
        <w:t>2013).</w:t>
      </w:r>
      <w:r w:rsidR="00651E62" w:rsidRPr="00427CE9">
        <w:t xml:space="preserve"> F</w:t>
      </w:r>
      <w:r w:rsidRPr="00427CE9">
        <w:rPr>
          <w:rStyle w:val="Heading3Char"/>
          <w:rFonts w:ascii="Times New Roman" w:hAnsi="Times New Roman"/>
          <w:i w:val="0"/>
          <w:sz w:val="20"/>
        </w:rPr>
        <w:t xml:space="preserve">ree as in puppies: compensating for </w:t>
      </w:r>
      <w:proofErr w:type="spellStart"/>
      <w:r w:rsidRPr="00427CE9">
        <w:rPr>
          <w:rStyle w:val="Heading3Char"/>
          <w:rFonts w:ascii="Times New Roman" w:hAnsi="Times New Roman"/>
          <w:i w:val="0"/>
          <w:sz w:val="20"/>
        </w:rPr>
        <w:t>ict</w:t>
      </w:r>
      <w:proofErr w:type="spellEnd"/>
      <w:r w:rsidRPr="00427CE9">
        <w:rPr>
          <w:rStyle w:val="Heading3Char"/>
          <w:rFonts w:ascii="Times New Roman" w:hAnsi="Times New Roman"/>
          <w:i w:val="0"/>
          <w:sz w:val="20"/>
        </w:rPr>
        <w:t xml:space="preserve"> constraints in citizen science.</w:t>
      </w:r>
      <w:r w:rsidRPr="00427CE9">
        <w:rPr>
          <w:rStyle w:val="Heading3Char"/>
          <w:rFonts w:ascii="Times New Roman" w:hAnsi="Times New Roman"/>
          <w:i w:val="0"/>
          <w:smallCaps/>
          <w:sz w:val="20"/>
        </w:rPr>
        <w:t xml:space="preserve"> </w:t>
      </w:r>
      <w:r w:rsidRPr="002F594E">
        <w:rPr>
          <w:i/>
        </w:rPr>
        <w:t xml:space="preserve">Proceedings of </w:t>
      </w:r>
      <w:r w:rsidR="002F594E" w:rsidRPr="002F594E">
        <w:rPr>
          <w:i/>
        </w:rPr>
        <w:t>CSCW</w:t>
      </w:r>
      <w:r w:rsidR="002F594E">
        <w:t>, Pgs.</w:t>
      </w:r>
      <w:r w:rsidRPr="00427CE9">
        <w:t xml:space="preserve"> 1469-1480</w:t>
      </w:r>
      <w:bookmarkEnd w:id="133"/>
    </w:p>
    <w:p w14:paraId="0646A2D1" w14:textId="198AF94A" w:rsidR="000D6141" w:rsidRPr="000B786B" w:rsidRDefault="000D6141" w:rsidP="000B786B">
      <w:pPr>
        <w:pStyle w:val="References"/>
        <w:numPr>
          <w:ilvl w:val="0"/>
          <w:numId w:val="15"/>
        </w:numPr>
        <w:overflowPunct/>
        <w:autoSpaceDE/>
        <w:autoSpaceDN/>
        <w:adjustRightInd/>
        <w:textAlignment w:val="auto"/>
        <w:rPr>
          <w:szCs w:val="17"/>
        </w:rPr>
      </w:pPr>
      <w:bookmarkStart w:id="134" w:name="_Ref286249638"/>
      <w:r w:rsidRPr="00427CE9">
        <w:t xml:space="preserve">Wiggins, A. &amp; </w:t>
      </w:r>
      <w:proofErr w:type="spellStart"/>
      <w:r w:rsidRPr="00427CE9">
        <w:t>Crowston</w:t>
      </w:r>
      <w:proofErr w:type="spellEnd"/>
      <w:r w:rsidRPr="00427CE9">
        <w:t xml:space="preserve">, K. (2011). </w:t>
      </w:r>
      <w:hyperlink r:id="rId26" w:history="1">
        <w:r w:rsidRPr="00427CE9">
          <w:t>From Conservation to Crowdsourcing: A Typology of Citizen Science</w:t>
        </w:r>
      </w:hyperlink>
      <w:r w:rsidRPr="00427CE9">
        <w:t xml:space="preserve">. In </w:t>
      </w:r>
      <w:r w:rsidRPr="000B786B">
        <w:rPr>
          <w:i/>
        </w:rPr>
        <w:t>Proceedings of the 44th Annual Hawaii</w:t>
      </w:r>
      <w:bookmarkEnd w:id="134"/>
      <w:r w:rsidR="000B786B" w:rsidRPr="000B786B">
        <w:rPr>
          <w:i/>
        </w:rPr>
        <w:t xml:space="preserve"> International Conference on System Science (HICSS-44)</w:t>
      </w:r>
    </w:p>
    <w:p w14:paraId="72941359" w14:textId="79DD6BF7" w:rsidR="000D6141" w:rsidRPr="00427CE9" w:rsidRDefault="000D6141" w:rsidP="000C4196">
      <w:pPr>
        <w:pStyle w:val="References"/>
        <w:numPr>
          <w:ilvl w:val="0"/>
          <w:numId w:val="15"/>
        </w:numPr>
        <w:overflowPunct/>
        <w:autoSpaceDE/>
        <w:autoSpaceDN/>
        <w:adjustRightInd/>
        <w:textAlignment w:val="auto"/>
        <w:rPr>
          <w:szCs w:val="17"/>
        </w:rPr>
      </w:pPr>
      <w:bookmarkStart w:id="135" w:name="_Ref278481693"/>
      <w:r w:rsidRPr="00427CE9">
        <w:rPr>
          <w:szCs w:val="17"/>
        </w:rPr>
        <w:t xml:space="preserve">Wiggins, A., Newman, G., Stevenson, R. D., and </w:t>
      </w:r>
      <w:proofErr w:type="spellStart"/>
      <w:r w:rsidRPr="00427CE9">
        <w:rPr>
          <w:szCs w:val="17"/>
        </w:rPr>
        <w:t>Crowston</w:t>
      </w:r>
      <w:proofErr w:type="spellEnd"/>
      <w:r w:rsidRPr="00427CE9">
        <w:rPr>
          <w:szCs w:val="17"/>
        </w:rPr>
        <w:t xml:space="preserve">, K. (2011). Mechanisms for data quality and validation in citizen science. In </w:t>
      </w:r>
      <w:r w:rsidRPr="00427CE9">
        <w:rPr>
          <w:i/>
          <w:szCs w:val="17"/>
        </w:rPr>
        <w:t xml:space="preserve">Proceedings of Workshops at the Seventh International Conference on </w:t>
      </w:r>
      <w:proofErr w:type="spellStart"/>
      <w:r w:rsidRPr="00427CE9">
        <w:rPr>
          <w:i/>
          <w:szCs w:val="17"/>
        </w:rPr>
        <w:t>eScience</w:t>
      </w:r>
      <w:proofErr w:type="spellEnd"/>
      <w:r w:rsidRPr="00427CE9">
        <w:rPr>
          <w:i/>
          <w:szCs w:val="17"/>
        </w:rPr>
        <w:t>, IEEE</w:t>
      </w:r>
      <w:r w:rsidRPr="00427CE9">
        <w:rPr>
          <w:szCs w:val="17"/>
        </w:rPr>
        <w:t>, 14–19</w:t>
      </w:r>
      <w:bookmarkEnd w:id="135"/>
    </w:p>
    <w:p w14:paraId="66AA5FBF" w14:textId="57A0784F" w:rsidR="007D083B" w:rsidRPr="00427CE9" w:rsidRDefault="00A269CE" w:rsidP="000C4196">
      <w:pPr>
        <w:pStyle w:val="References"/>
        <w:numPr>
          <w:ilvl w:val="0"/>
          <w:numId w:val="15"/>
        </w:numPr>
        <w:overflowPunct/>
        <w:autoSpaceDE/>
        <w:autoSpaceDN/>
        <w:adjustRightInd/>
        <w:textAlignment w:val="auto"/>
        <w:rPr>
          <w:i/>
          <w:szCs w:val="17"/>
        </w:rPr>
      </w:pPr>
      <w:bookmarkStart w:id="136" w:name="_Ref293075002"/>
      <w:r>
        <w:rPr>
          <w:bCs/>
          <w:szCs w:val="17"/>
        </w:rPr>
        <w:t xml:space="preserve"> </w:t>
      </w:r>
      <w:proofErr w:type="spellStart"/>
      <w:r w:rsidR="007D083B" w:rsidRPr="00427CE9">
        <w:rPr>
          <w:bCs/>
          <w:szCs w:val="17"/>
        </w:rPr>
        <w:t>Wiss</w:t>
      </w:r>
      <w:proofErr w:type="spellEnd"/>
      <w:r w:rsidR="007D083B" w:rsidRPr="00427CE9">
        <w:rPr>
          <w:bCs/>
          <w:szCs w:val="17"/>
        </w:rPr>
        <w:t>, C. (2014)</w:t>
      </w:r>
      <w:r w:rsidR="00D96983">
        <w:rPr>
          <w:szCs w:val="17"/>
        </w:rPr>
        <w:t xml:space="preserve">, </w:t>
      </w:r>
      <w:r w:rsidR="007D083B" w:rsidRPr="00427CE9">
        <w:rPr>
          <w:szCs w:val="17"/>
        </w:rPr>
        <w:t xml:space="preserve">How to Read Your Stream, </w:t>
      </w:r>
      <w:r w:rsidR="007D083B" w:rsidRPr="00427CE9">
        <w:rPr>
          <w:i/>
          <w:iCs/>
          <w:szCs w:val="17"/>
        </w:rPr>
        <w:t>Audubon Naturalist Society</w:t>
      </w:r>
      <w:bookmarkEnd w:id="136"/>
    </w:p>
    <w:p w14:paraId="6C81BCE3" w14:textId="3D0B856D" w:rsidR="00D32315" w:rsidRPr="003F70AB" w:rsidRDefault="00D32315" w:rsidP="00D96983">
      <w:pPr>
        <w:pStyle w:val="References"/>
        <w:numPr>
          <w:ilvl w:val="0"/>
          <w:numId w:val="0"/>
        </w:numPr>
        <w:overflowPunct/>
        <w:autoSpaceDE/>
        <w:autoSpaceDN/>
        <w:adjustRightInd/>
        <w:textAlignment w:val="auto"/>
      </w:pPr>
    </w:p>
    <w:sectPr w:rsidR="00D32315" w:rsidRPr="003F70AB" w:rsidSect="006B1D5B">
      <w:headerReference w:type="even" r:id="rId27"/>
      <w:type w:val="continuous"/>
      <w:pgSz w:w="12240" w:h="15840" w:code="1"/>
      <w:pgMar w:top="1224" w:right="1080" w:bottom="1440" w:left="1080" w:header="720" w:footer="720" w:gutter="0"/>
      <w:cols w:num="2" w:space="432"/>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enny Preece" w:date="2015-09-21T16:56:00Z" w:initials="JP">
    <w:p w14:paraId="318788B7" w14:textId="268F8538" w:rsidR="00642301" w:rsidRDefault="00642301">
      <w:pPr>
        <w:pStyle w:val="CommentText"/>
      </w:pPr>
      <w:r>
        <w:rPr>
          <w:rStyle w:val="CommentReference"/>
        </w:rPr>
        <w:annotationRef/>
      </w:r>
      <w:r>
        <w:t>Only one question mentioned?</w:t>
      </w:r>
    </w:p>
  </w:comment>
  <w:comment w:id="1" w:author="Jenny Preece" w:date="2015-09-21T16:57:00Z" w:initials="JP">
    <w:p w14:paraId="7F781718" w14:textId="1EE1E26D" w:rsidR="00642301" w:rsidRDefault="00642301">
      <w:pPr>
        <w:pStyle w:val="CommentText"/>
      </w:pPr>
      <w:r>
        <w:rPr>
          <w:rStyle w:val="CommentReference"/>
        </w:rPr>
        <w:annotationRef/>
      </w:r>
      <w:r>
        <w:t>Good to mention number of participants.</w:t>
      </w:r>
    </w:p>
  </w:comment>
  <w:comment w:id="2" w:author="Jenny Preece" w:date="2015-09-21T16:59:00Z" w:initials="JP">
    <w:p w14:paraId="5AB834FB" w14:textId="54F8E69E" w:rsidR="00642301" w:rsidRDefault="00642301">
      <w:pPr>
        <w:pStyle w:val="CommentText"/>
      </w:pPr>
      <w:r>
        <w:rPr>
          <w:rStyle w:val="CommentReference"/>
        </w:rPr>
        <w:annotationRef/>
      </w:r>
      <w:r>
        <w:t>Ref good here</w:t>
      </w:r>
    </w:p>
  </w:comment>
  <w:comment w:id="4" w:author="Alina Goldman" w:date="2015-09-20T06:01:00Z" w:initials="AG">
    <w:p w14:paraId="2BD1F207" w14:textId="744D3DBC" w:rsidR="00642301" w:rsidRDefault="00642301">
      <w:pPr>
        <w:pStyle w:val="CommentText"/>
      </w:pPr>
      <w:r>
        <w:rPr>
          <w:rStyle w:val="CommentReference"/>
        </w:rPr>
        <w:annotationRef/>
      </w:r>
      <w:r>
        <w:t>Is this the right way to cite personal communication?</w:t>
      </w:r>
    </w:p>
  </w:comment>
  <w:comment w:id="5" w:author="Jenny Preece" w:date="2015-09-21T17:04:00Z" w:initials="JP">
    <w:p w14:paraId="6BB4312F" w14:textId="4CC4095E" w:rsidR="00642301" w:rsidRDefault="00642301">
      <w:pPr>
        <w:pStyle w:val="CommentText"/>
      </w:pPr>
      <w:r>
        <w:rPr>
          <w:rStyle w:val="CommentReference"/>
        </w:rPr>
        <w:annotationRef/>
      </w:r>
      <w:r>
        <w:t xml:space="preserve">You can do it like this or just list the person and date </w:t>
      </w:r>
      <w:proofErr w:type="spellStart"/>
      <w:r>
        <w:t>eg</w:t>
      </w:r>
      <w:proofErr w:type="spellEnd"/>
      <w:r>
        <w:t xml:space="preserve"> </w:t>
      </w:r>
      <w:proofErr w:type="spellStart"/>
      <w:r>
        <w:t>Wiss</w:t>
      </w:r>
      <w:proofErr w:type="spellEnd"/>
      <w:r>
        <w:t>, C. (2015) and then list as personal communication in the reference list.</w:t>
      </w:r>
    </w:p>
  </w:comment>
  <w:comment w:id="6" w:author="Jenny Preece" w:date="2015-09-21T17:05:00Z" w:initials="JP">
    <w:p w14:paraId="17A846E6" w14:textId="236D45DE" w:rsidR="00642301" w:rsidRDefault="00642301">
      <w:pPr>
        <w:pStyle w:val="CommentText"/>
      </w:pPr>
      <w:r>
        <w:rPr>
          <w:rStyle w:val="CommentReference"/>
        </w:rPr>
        <w:annotationRef/>
      </w:r>
      <w:r>
        <w:t>Later on it would be good to find out a bit more about these as a justification for your approach, but this isn’t need for this paper.</w:t>
      </w:r>
    </w:p>
  </w:comment>
  <w:comment w:id="7" w:author="Jenny Preece" w:date="2015-09-21T17:08:00Z" w:initials="JP">
    <w:p w14:paraId="09391939" w14:textId="0CF9FC6E" w:rsidR="00642301" w:rsidRDefault="00642301">
      <w:pPr>
        <w:pStyle w:val="CommentText"/>
      </w:pPr>
      <w:r>
        <w:rPr>
          <w:rStyle w:val="CommentReference"/>
        </w:rPr>
        <w:annotationRef/>
      </w:r>
      <w:r>
        <w:t>Do you have a reference for this?</w:t>
      </w:r>
    </w:p>
  </w:comment>
  <w:comment w:id="12" w:author="Jenny Preece" w:date="2015-09-21T17:20:00Z" w:initials="JP">
    <w:p w14:paraId="06A6E3F6" w14:textId="19AC9F9E" w:rsidR="00642301" w:rsidRDefault="00642301">
      <w:pPr>
        <w:pStyle w:val="CommentText"/>
      </w:pPr>
      <w:r>
        <w:rPr>
          <w:rStyle w:val="CommentReference"/>
        </w:rPr>
        <w:annotationRef/>
      </w:r>
      <w:r>
        <w:t>Did you explain this term earlier – I didn’t see it – if not you should explain it as people not familiar with the flow literature might not know it.</w:t>
      </w:r>
    </w:p>
  </w:comment>
  <w:comment w:id="13" w:author="Jenny Preece" w:date="2015-09-21T17:25:00Z" w:initials="JP">
    <w:p w14:paraId="0E743590" w14:textId="745A19CC" w:rsidR="00642301" w:rsidRDefault="00642301">
      <w:pPr>
        <w:pStyle w:val="CommentText"/>
      </w:pPr>
      <w:r>
        <w:rPr>
          <w:rStyle w:val="CommentReference"/>
        </w:rPr>
        <w:annotationRef/>
      </w:r>
      <w:r>
        <w:t xml:space="preserve">You have a lot packed in here – too much for a pilot study which is effectively what you are doing. It would be better to separate them out as </w:t>
      </w:r>
      <w:proofErr w:type="spellStart"/>
      <w:r>
        <w:t>subquestions</w:t>
      </w:r>
      <w:proofErr w:type="spellEnd"/>
      <w:r>
        <w:t>.  For this study I suggest just the first question.  You can then propose investigating impact of individual differences in a larger follow-up study.</w:t>
      </w:r>
    </w:p>
  </w:comment>
  <w:comment w:id="14" w:author="Jenny Preece" w:date="2015-09-21T17:26:00Z" w:initials="JP">
    <w:p w14:paraId="3F9CA60A" w14:textId="7821C998" w:rsidR="00642301" w:rsidRDefault="00642301">
      <w:pPr>
        <w:pStyle w:val="CommentText"/>
      </w:pPr>
      <w:r>
        <w:rPr>
          <w:rStyle w:val="CommentReference"/>
        </w:rPr>
        <w:annotationRef/>
      </w:r>
      <w:r>
        <w:t>I suggest leaving for a follow up study.  Also, you haven’t discussed individual differences in your background literature which you should do if you are going to include them in this study.</w:t>
      </w:r>
    </w:p>
  </w:comment>
  <w:comment w:id="15" w:author="Jenny Preece" w:date="2015-09-21T17:28:00Z" w:initials="JP">
    <w:p w14:paraId="3830D67F" w14:textId="0CF7C373" w:rsidR="00642301" w:rsidRDefault="00642301">
      <w:pPr>
        <w:pStyle w:val="CommentText"/>
      </w:pPr>
      <w:r>
        <w:rPr>
          <w:rStyle w:val="CommentReference"/>
        </w:rPr>
        <w:annotationRef/>
      </w:r>
      <w:r>
        <w:t xml:space="preserve">Suggest removing these two words as they are confusing. It isn’t clear which research you are talking about – </w:t>
      </w:r>
      <w:proofErr w:type="spellStart"/>
      <w:r>
        <w:t>your’s</w:t>
      </w:r>
      <w:proofErr w:type="spellEnd"/>
      <w:r>
        <w:t xml:space="preserve"> or water testing. The sentence is clearer without them.</w:t>
      </w:r>
    </w:p>
  </w:comment>
  <w:comment w:id="16" w:author="Jenny Preece" w:date="2015-09-21T17:31:00Z" w:initials="JP">
    <w:p w14:paraId="1811BB8B" w14:textId="7C8EF63B" w:rsidR="00642301" w:rsidRDefault="00642301">
      <w:pPr>
        <w:pStyle w:val="CommentText"/>
      </w:pPr>
      <w:r>
        <w:rPr>
          <w:rStyle w:val="CommentReference"/>
        </w:rPr>
        <w:annotationRef/>
      </w:r>
      <w:r>
        <w:t xml:space="preserve">Do </w:t>
      </w:r>
      <w:proofErr w:type="spellStart"/>
      <w:r>
        <w:t>yu</w:t>
      </w:r>
      <w:proofErr w:type="spellEnd"/>
      <w:r>
        <w:t xml:space="preserve"> want to mention EPA also?  I know you are actually following the </w:t>
      </w:r>
      <w:proofErr w:type="spellStart"/>
      <w:r>
        <w:t>Audobon</w:t>
      </w:r>
      <w:proofErr w:type="spellEnd"/>
      <w:r>
        <w:t xml:space="preserve"> more closely but you could say also influenced by.  It’s impressive that you have support for your approach from Greg – a person with 10 years of experience with EPA. Some people told you that they were not convinced by </w:t>
      </w:r>
      <w:proofErr w:type="spellStart"/>
      <w:r>
        <w:t>apprlying</w:t>
      </w:r>
      <w:proofErr w:type="spellEnd"/>
      <w:r>
        <w:t xml:space="preserve"> your approach to this context so Greg’s support is important for convincing doubters!</w:t>
      </w:r>
    </w:p>
  </w:comment>
  <w:comment w:id="17" w:author="Jenny Preece" w:date="2015-09-21T17:39:00Z" w:initials="JP">
    <w:p w14:paraId="2399E289" w14:textId="260DF521" w:rsidR="00642301" w:rsidRDefault="00642301">
      <w:pPr>
        <w:pStyle w:val="CommentText"/>
      </w:pPr>
      <w:ins w:id="21" w:author="Jenny Preece" w:date="2015-09-21T17:38:00Z">
        <w:r>
          <w:rPr>
            <w:rStyle w:val="CommentReference"/>
          </w:rPr>
          <w:annotationRef/>
        </w:r>
      </w:ins>
      <w:r>
        <w:t xml:space="preserve">It might be better to use the word “test procedure” to help readers to distinguish between what </w:t>
      </w:r>
      <w:proofErr w:type="spellStart"/>
      <w:r>
        <w:t>Audobon</w:t>
      </w:r>
      <w:proofErr w:type="spellEnd"/>
      <w:r>
        <w:t xml:space="preserve"> does and your research – </w:t>
      </w:r>
      <w:proofErr w:type="spellStart"/>
      <w:r>
        <w:t>ie</w:t>
      </w:r>
      <w:proofErr w:type="spellEnd"/>
      <w:r>
        <w:t xml:space="preserve"> they do testing, you do data </w:t>
      </w:r>
      <w:proofErr w:type="spellStart"/>
      <w:r>
        <w:t>collectio</w:t>
      </w:r>
      <w:proofErr w:type="spellEnd"/>
    </w:p>
  </w:comment>
  <w:comment w:id="24" w:author="Jenny Preece" w:date="2015-09-21T17:37:00Z" w:initials="JP">
    <w:p w14:paraId="739E9385" w14:textId="7F2A9954" w:rsidR="00642301" w:rsidRDefault="00642301">
      <w:pPr>
        <w:pStyle w:val="CommentText"/>
      </w:pPr>
      <w:r>
        <w:rPr>
          <w:rStyle w:val="CommentReference"/>
        </w:rPr>
        <w:annotationRef/>
      </w:r>
      <w:r>
        <w:t>Collect??</w:t>
      </w:r>
    </w:p>
  </w:comment>
  <w:comment w:id="34" w:author="Jenny Preece" w:date="2015-09-21T17:42:00Z" w:initials="JP">
    <w:p w14:paraId="0B209AC8" w14:textId="050EC863" w:rsidR="00642301" w:rsidRDefault="00642301">
      <w:pPr>
        <w:pStyle w:val="CommentText"/>
      </w:pPr>
      <w:r>
        <w:rPr>
          <w:rStyle w:val="CommentReference"/>
        </w:rPr>
        <w:annotationRef/>
      </w:r>
      <w:r>
        <w:t>Your research question might fit better after this section and before you start discussing the virtual training environment.</w:t>
      </w:r>
    </w:p>
  </w:comment>
  <w:comment w:id="39" w:author="Jenny Preece" w:date="2015-09-21T17:43:00Z" w:initials="JP">
    <w:p w14:paraId="232A4393" w14:textId="2439B5B8" w:rsidR="00642301" w:rsidRDefault="00642301">
      <w:pPr>
        <w:pStyle w:val="CommentText"/>
      </w:pPr>
      <w:r>
        <w:rPr>
          <w:rStyle w:val="CommentReference"/>
        </w:rPr>
        <w:annotationRef/>
      </w:r>
      <w:r>
        <w:t xml:space="preserve">But you just told us all about </w:t>
      </w:r>
      <w:proofErr w:type="spellStart"/>
      <w:r>
        <w:t>Audobon</w:t>
      </w:r>
      <w:proofErr w:type="spellEnd"/>
      <w:r>
        <w:t>. I suggested earlier that you mention EPA.  Let’s discuss this when we meet tomorrow.</w:t>
      </w:r>
    </w:p>
  </w:comment>
  <w:comment w:id="40" w:author="Alina Goldman" w:date="2015-09-21T09:02:00Z" w:initials="AG">
    <w:p w14:paraId="77F56A90" w14:textId="77777777" w:rsidR="00642301" w:rsidRDefault="00642301" w:rsidP="00BA66AD">
      <w:pPr>
        <w:pStyle w:val="CommentText"/>
      </w:pPr>
      <w:r>
        <w:rPr>
          <w:rStyle w:val="CommentReference"/>
        </w:rPr>
        <w:annotationRef/>
      </w:r>
      <w:r>
        <w:t xml:space="preserve">Explain that the controller uses standard key mappings, but that players were given a short pre-training practice to ensure they were </w:t>
      </w:r>
      <w:proofErr w:type="spellStart"/>
      <w:r>
        <w:t>comofortable</w:t>
      </w:r>
      <w:proofErr w:type="spellEnd"/>
      <w:r>
        <w:t xml:space="preserve"> using them.</w:t>
      </w:r>
    </w:p>
  </w:comment>
  <w:comment w:id="41" w:author="Jenny Preece" w:date="2015-09-21T17:46:00Z" w:initials="JP">
    <w:p w14:paraId="7AAB1D58" w14:textId="1ABC69E0" w:rsidR="00642301" w:rsidRDefault="00642301">
      <w:pPr>
        <w:pStyle w:val="CommentText"/>
      </w:pPr>
      <w:r>
        <w:rPr>
          <w:rStyle w:val="CommentReference"/>
        </w:rPr>
        <w:annotationRef/>
      </w:r>
      <w:r>
        <w:t>I think that should come later when you discuss your method.</w:t>
      </w:r>
    </w:p>
  </w:comment>
  <w:comment w:id="46" w:author="Jenny Preece" w:date="2015-09-21T17:45:00Z" w:initials="JP">
    <w:p w14:paraId="54FD2571" w14:textId="594D044F" w:rsidR="00642301" w:rsidRDefault="00642301">
      <w:pPr>
        <w:pStyle w:val="CommentText"/>
      </w:pPr>
      <w:r>
        <w:rPr>
          <w:rStyle w:val="CommentReference"/>
        </w:rPr>
        <w:annotationRef/>
      </w:r>
      <w:r>
        <w:t>This figure looks a bit odd.  The sheet that you showed me and Greg with figures in it was better.</w:t>
      </w:r>
    </w:p>
  </w:comment>
  <w:comment w:id="47" w:author="Jenny Preece" w:date="2015-09-21T17:47:00Z" w:initials="JP">
    <w:p w14:paraId="1439D3CB" w14:textId="1E35123C" w:rsidR="00642301" w:rsidRDefault="00642301">
      <w:pPr>
        <w:pStyle w:val="CommentText"/>
      </w:pPr>
      <w:r>
        <w:rPr>
          <w:rStyle w:val="CommentReference"/>
        </w:rPr>
        <w:annotationRef/>
      </w:r>
      <w:r>
        <w:t>Yes reference Greg. He also pointed you to some documentation which would be good to reference.  I think I noted it in the notes that I sent to you after the meeting on Friday.</w:t>
      </w:r>
    </w:p>
  </w:comment>
  <w:comment w:id="53" w:author="Jenny Preece" w:date="2015-09-21T17:52:00Z" w:initials="JP">
    <w:p w14:paraId="2ED96625" w14:textId="3B90950A" w:rsidR="00642301" w:rsidRDefault="00642301">
      <w:pPr>
        <w:pStyle w:val="CommentText"/>
      </w:pPr>
      <w:r>
        <w:rPr>
          <w:rStyle w:val="CommentReference"/>
        </w:rPr>
        <w:annotationRef/>
      </w:r>
      <w:r>
        <w:t>I suggest making these figures 5a (photo) and 5b (unity environment) to make the difference more pronounced</w:t>
      </w:r>
      <w:proofErr w:type="gramStart"/>
      <w:r>
        <w:t>..</w:t>
      </w:r>
      <w:proofErr w:type="gramEnd"/>
      <w:r>
        <w:t xml:space="preserve">  You could say a is a photograph and b is the </w:t>
      </w:r>
      <w:proofErr w:type="spellStart"/>
      <w:r>
        <w:t>correxponding</w:t>
      </w:r>
      <w:proofErr w:type="spellEnd"/>
      <w:r>
        <w:t xml:space="preserve"> representation in Unity.  </w:t>
      </w:r>
      <w:proofErr w:type="spellStart"/>
      <w:proofErr w:type="gramStart"/>
      <w:r>
        <w:t>ou</w:t>
      </w:r>
      <w:proofErr w:type="spellEnd"/>
      <w:proofErr w:type="gramEnd"/>
      <w:r>
        <w:t xml:space="preserve"> also haven’t mentioned the “nose” which people need to know about.  </w:t>
      </w:r>
    </w:p>
  </w:comment>
  <w:comment w:id="56" w:author="Jenny Preece" w:date="2015-09-21T17:54:00Z" w:initials="JP">
    <w:p w14:paraId="10561C24" w14:textId="08189AC0" w:rsidR="00642301" w:rsidRDefault="00642301">
      <w:pPr>
        <w:pStyle w:val="CommentText"/>
      </w:pPr>
      <w:r>
        <w:rPr>
          <w:rStyle w:val="CommentReference"/>
        </w:rPr>
        <w:annotationRef/>
      </w:r>
      <w:r>
        <w:t>This is a bit confusing because you have already shown me the figures. Maybe changing the title to Tutorial Process</w:t>
      </w:r>
    </w:p>
  </w:comment>
  <w:comment w:id="57" w:author="Jenny Preece" w:date="2015-09-21T17:55:00Z" w:initials="JP">
    <w:p w14:paraId="32F574F8" w14:textId="24A8CB8A" w:rsidR="00642301" w:rsidRDefault="00642301">
      <w:pPr>
        <w:pStyle w:val="CommentText"/>
      </w:pPr>
      <w:r>
        <w:rPr>
          <w:rStyle w:val="CommentReference"/>
        </w:rPr>
        <w:annotationRef/>
      </w:r>
      <w:r>
        <w:t xml:space="preserve">It would be great to have Greg’s support for doing this, since you both state that you are following EPA and </w:t>
      </w:r>
      <w:proofErr w:type="spellStart"/>
      <w:r>
        <w:t>Audobon</w:t>
      </w:r>
      <w:proofErr w:type="spellEnd"/>
      <w:r>
        <w:t xml:space="preserve"> and now you are elaborating the environments to make them more realistic.</w:t>
      </w:r>
    </w:p>
  </w:comment>
  <w:comment w:id="58" w:author="Jenny Preece" w:date="2015-09-21T17:56:00Z" w:initials="JP">
    <w:p w14:paraId="7A9534FC" w14:textId="16A56C76" w:rsidR="00642301" w:rsidRDefault="00642301">
      <w:pPr>
        <w:pStyle w:val="CommentText"/>
      </w:pPr>
      <w:r>
        <w:rPr>
          <w:rStyle w:val="CommentReference"/>
        </w:rPr>
        <w:annotationRef/>
      </w:r>
      <w:r>
        <w:t>This needs more explanation as it is confusing.</w:t>
      </w:r>
    </w:p>
  </w:comment>
  <w:comment w:id="60" w:author="Jenny Preece" w:date="2015-09-21T18:03:00Z" w:initials="JP">
    <w:p w14:paraId="080CB50A" w14:textId="499D4563" w:rsidR="00642301" w:rsidRDefault="00642301">
      <w:pPr>
        <w:pStyle w:val="CommentText"/>
      </w:pPr>
      <w:r>
        <w:rPr>
          <w:rStyle w:val="CommentReference"/>
        </w:rPr>
        <w:annotationRef/>
      </w:r>
      <w:proofErr w:type="gramStart"/>
      <w:r>
        <w:t>explain</w:t>
      </w:r>
      <w:proofErr w:type="gramEnd"/>
    </w:p>
  </w:comment>
  <w:comment w:id="63" w:author="Jenny Preece" w:date="2015-09-21T18:04:00Z" w:initials="JP">
    <w:p w14:paraId="317BBEC8" w14:textId="4B9BD991" w:rsidR="00642301" w:rsidRDefault="00642301">
      <w:pPr>
        <w:pStyle w:val="CommentText"/>
      </w:pPr>
      <w:r>
        <w:rPr>
          <w:rStyle w:val="CommentReference"/>
        </w:rPr>
        <w:annotationRef/>
      </w:r>
      <w:proofErr w:type="gramStart"/>
      <w:r>
        <w:t>looks</w:t>
      </w:r>
      <w:proofErr w:type="gramEnd"/>
      <w:r>
        <w:t xml:space="preserve"> good but more explanation is needed before being given the picture</w:t>
      </w:r>
    </w:p>
  </w:comment>
  <w:comment w:id="68" w:author="Jenny Preece" w:date="2015-09-21T18:06:00Z" w:initials="JP">
    <w:p w14:paraId="6EBEA1A7" w14:textId="4429E4C7" w:rsidR="00642301" w:rsidRDefault="00642301">
      <w:pPr>
        <w:pStyle w:val="CommentText"/>
      </w:pPr>
      <w:r>
        <w:rPr>
          <w:rStyle w:val="CommentReference"/>
        </w:rPr>
        <w:annotationRef/>
      </w:r>
      <w:r>
        <w:t>These figs are good but I am actually quite confused so let’s go over this together tomorrow.  It might help to explain the training process by numbering each task clearly.</w:t>
      </w:r>
    </w:p>
  </w:comment>
  <w:comment w:id="69" w:author="Jenny Preece" w:date="2015-09-21T18:07:00Z" w:initials="JP">
    <w:p w14:paraId="163A6C47" w14:textId="369A2962" w:rsidR="00642301" w:rsidRDefault="00642301">
      <w:pPr>
        <w:pStyle w:val="CommentText"/>
      </w:pPr>
      <w:r>
        <w:rPr>
          <w:rStyle w:val="CommentReference"/>
        </w:rPr>
        <w:annotationRef/>
      </w:r>
      <w:r>
        <w:t>Testing is a better word so that what participants do doesn’t get mixed up with the data that you are collecting</w:t>
      </w:r>
    </w:p>
  </w:comment>
  <w:comment w:id="70" w:author="Jenny Preece" w:date="2015-09-21T18:09:00Z" w:initials="JP">
    <w:p w14:paraId="67B85130" w14:textId="5F2C9A74" w:rsidR="0031504A" w:rsidRDefault="0031504A">
      <w:pPr>
        <w:pStyle w:val="CommentText"/>
      </w:pPr>
      <w:r>
        <w:rPr>
          <w:rStyle w:val="CommentReference"/>
        </w:rPr>
        <w:annotationRef/>
      </w:r>
      <w:r>
        <w:t>If you can add refs for each of these that would be great.</w:t>
      </w:r>
    </w:p>
  </w:comment>
  <w:comment w:id="72" w:author="Jenny Preece" w:date="2015-09-21T18:12:00Z" w:initials="JP">
    <w:p w14:paraId="62EBD851" w14:textId="1AEA5D0A" w:rsidR="005D3535" w:rsidRDefault="005D3535">
      <w:pPr>
        <w:pStyle w:val="CommentText"/>
      </w:pPr>
      <w:r>
        <w:rPr>
          <w:rStyle w:val="CommentReference"/>
        </w:rPr>
        <w:annotationRef/>
      </w:r>
      <w:r>
        <w:t>You need to make this clear earlier on in the paper</w:t>
      </w:r>
    </w:p>
  </w:comment>
  <w:comment w:id="73" w:author="Jenny Preece" w:date="2015-09-21T18:13:00Z" w:initials="JP">
    <w:p w14:paraId="458A62BA" w14:textId="15F0FAEF" w:rsidR="005D3535" w:rsidRDefault="005D3535">
      <w:pPr>
        <w:pStyle w:val="CommentText"/>
      </w:pPr>
      <w:r>
        <w:rPr>
          <w:rStyle w:val="CommentReference"/>
        </w:rPr>
        <w:annotationRef/>
      </w:r>
      <w:r>
        <w:t>Not sure why you need a foot note.  It might be better to put it in the body of the text.</w:t>
      </w:r>
    </w:p>
  </w:comment>
  <w:comment w:id="74" w:author="Jenny Preece" w:date="2015-09-21T18:14:00Z" w:initials="JP">
    <w:p w14:paraId="58D766EF" w14:textId="1720FC10" w:rsidR="005D3535" w:rsidRDefault="005D3535">
      <w:pPr>
        <w:pStyle w:val="CommentText"/>
      </w:pPr>
      <w:r>
        <w:rPr>
          <w:rStyle w:val="CommentReference"/>
        </w:rPr>
        <w:annotationRef/>
      </w:r>
      <w:r>
        <w:t xml:space="preserve">Grounded theory?? Reference </w:t>
      </w:r>
    </w:p>
  </w:comment>
  <w:comment w:id="75" w:author="Jenny Preece" w:date="2015-09-21T18:14:00Z" w:initials="JP">
    <w:p w14:paraId="6772A01E" w14:textId="729D49F7" w:rsidR="005D3535" w:rsidRDefault="005D3535">
      <w:pPr>
        <w:pStyle w:val="CommentText"/>
      </w:pPr>
      <w:r>
        <w:rPr>
          <w:rStyle w:val="CommentReference"/>
        </w:rPr>
        <w:annotationRef/>
      </w:r>
      <w:r>
        <w:t xml:space="preserve">And also from </w:t>
      </w:r>
      <w:r>
        <w:t>questionnaires</w:t>
      </w:r>
      <w:bookmarkStart w:id="76" w:name="_GoBack"/>
      <w:bookmarkEnd w:id="76"/>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00326" w14:textId="77777777" w:rsidR="00642301" w:rsidRDefault="00642301">
      <w:r>
        <w:separator/>
      </w:r>
    </w:p>
  </w:endnote>
  <w:endnote w:type="continuationSeparator" w:id="0">
    <w:p w14:paraId="6C906697" w14:textId="77777777" w:rsidR="00642301" w:rsidRDefault="00642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Palatino Linotype">
    <w:panose1 w:val="02040502050505030304"/>
    <w:charset w:val="00"/>
    <w:family w:val="auto"/>
    <w:pitch w:val="variable"/>
    <w:sig w:usb0="E0000287" w:usb1="40000013"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Lucida Sans Unicode">
    <w:panose1 w:val="020B0602030504020204"/>
    <w:charset w:val="00"/>
    <w:family w:val="auto"/>
    <w:pitch w:val="variable"/>
    <w:sig w:usb0="80000AFF" w:usb1="0000396B" w:usb2="00000000" w:usb3="00000000" w:csb0="000000B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3187F9" w14:textId="77777777" w:rsidR="00642301" w:rsidRDefault="00642301" w:rsidP="00443E9F">
      <w:pPr>
        <w:spacing w:after="0"/>
      </w:pPr>
      <w:r>
        <w:separator/>
      </w:r>
    </w:p>
  </w:footnote>
  <w:footnote w:type="continuationSeparator" w:id="0">
    <w:p w14:paraId="557C2CE6" w14:textId="77777777" w:rsidR="00642301" w:rsidRDefault="00642301" w:rsidP="00443E9F">
      <w:pPr>
        <w:spacing w:after="0"/>
      </w:pPr>
      <w:r>
        <w:continuationSeparator/>
      </w:r>
    </w:p>
  </w:footnote>
  <w:footnote w:id="1">
    <w:p w14:paraId="4EA1DA5C" w14:textId="77777777" w:rsidR="00642301" w:rsidRDefault="00642301" w:rsidP="00E709F4">
      <w:pPr>
        <w:pStyle w:val="FootnoteText"/>
      </w:pPr>
      <w:r>
        <w:rPr>
          <w:rStyle w:val="FootnoteReference"/>
        </w:rPr>
        <w:footnoteRef/>
      </w:r>
      <w:r>
        <w:t xml:space="preserve"> </w:t>
      </w:r>
      <w:r>
        <w:rPr>
          <w:color w:val="000000" w:themeColor="text1"/>
          <w:szCs w:val="17"/>
          <w:shd w:val="clear" w:color="auto" w:fill="FFFFFF"/>
        </w:rPr>
        <w:t xml:space="preserve">Future studies should explore how to train measures poorly described by protocol, however this was beyond the scope of this research.  </w:t>
      </w:r>
    </w:p>
  </w:footnote>
  <w:footnote w:id="2">
    <w:p w14:paraId="778F7950" w14:textId="0BC6E7B0" w:rsidR="00642301" w:rsidRDefault="00642301" w:rsidP="006270E6">
      <w:pPr>
        <w:pStyle w:val="FootnoteText"/>
      </w:pPr>
      <w:r>
        <w:rPr>
          <w:rStyle w:val="FootnoteReference"/>
        </w:rPr>
        <w:footnoteRef/>
      </w:r>
      <w:r>
        <w:t xml:space="preserve"> The virtual training tutorial, guided data collection, and </w:t>
      </w:r>
      <w:proofErr w:type="gramStart"/>
      <w:r>
        <w:t>test  consisted</w:t>
      </w:r>
      <w:proofErr w:type="gramEnd"/>
      <w:r>
        <w:t xml:space="preserve"> of 5-10 minute sessions in order to prevent motion sickness and cognitive overload.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642301" w:rsidRDefault="00642301"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35336F0"/>
    <w:multiLevelType w:val="hybridMultilevel"/>
    <w:tmpl w:val="D2942B3E"/>
    <w:lvl w:ilvl="0" w:tplc="41363168">
      <w:start w:val="1"/>
      <w:numFmt w:val="decimal"/>
      <w:lvlText w:val="RQ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9E5E40"/>
    <w:multiLevelType w:val="multilevel"/>
    <w:tmpl w:val="2C7267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nsid w:val="07712AD3"/>
    <w:multiLevelType w:val="hybridMultilevel"/>
    <w:tmpl w:val="07DABA14"/>
    <w:lvl w:ilvl="0" w:tplc="0409000F">
      <w:start w:val="1"/>
      <w:numFmt w:val="decimal"/>
      <w:lvlText w:val="%1."/>
      <w:lvlJc w:val="left"/>
      <w:pPr>
        <w:ind w:left="45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0B7A07A8"/>
    <w:multiLevelType w:val="hybridMultilevel"/>
    <w:tmpl w:val="D2942B3E"/>
    <w:lvl w:ilvl="0" w:tplc="41363168">
      <w:start w:val="1"/>
      <w:numFmt w:val="decimal"/>
      <w:lvlText w:val="RQ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D8395D"/>
    <w:multiLevelType w:val="hybridMultilevel"/>
    <w:tmpl w:val="D2942B3E"/>
    <w:lvl w:ilvl="0" w:tplc="41363168">
      <w:start w:val="1"/>
      <w:numFmt w:val="decimal"/>
      <w:lvlText w:val="RQ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0D7F09"/>
    <w:multiLevelType w:val="hybridMultilevel"/>
    <w:tmpl w:val="3B6AC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9A4BB5"/>
    <w:multiLevelType w:val="hybridMultilevel"/>
    <w:tmpl w:val="D2942B3E"/>
    <w:lvl w:ilvl="0" w:tplc="41363168">
      <w:start w:val="1"/>
      <w:numFmt w:val="decimal"/>
      <w:lvlText w:val="RQ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BB131B"/>
    <w:multiLevelType w:val="hybridMultilevel"/>
    <w:tmpl w:val="27626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2A72EE"/>
    <w:multiLevelType w:val="hybridMultilevel"/>
    <w:tmpl w:val="E1BED7A8"/>
    <w:lvl w:ilvl="0" w:tplc="C838A9C6">
      <w:start w:val="1"/>
      <w:numFmt w:val="bullet"/>
      <w:lvlText w:val=""/>
      <w:lvlJc w:val="left"/>
      <w:pPr>
        <w:tabs>
          <w:tab w:val="num" w:pos="720"/>
        </w:tabs>
        <w:ind w:left="720" w:hanging="360"/>
      </w:pPr>
      <w:rPr>
        <w:rFonts w:ascii="Wingdings" w:hAnsi="Wingdings" w:hint="default"/>
      </w:rPr>
    </w:lvl>
    <w:lvl w:ilvl="1" w:tplc="A12CC39A" w:tentative="1">
      <w:start w:val="1"/>
      <w:numFmt w:val="bullet"/>
      <w:lvlText w:val=""/>
      <w:lvlJc w:val="left"/>
      <w:pPr>
        <w:tabs>
          <w:tab w:val="num" w:pos="1440"/>
        </w:tabs>
        <w:ind w:left="1440" w:hanging="360"/>
      </w:pPr>
      <w:rPr>
        <w:rFonts w:ascii="Wingdings" w:hAnsi="Wingdings" w:hint="default"/>
      </w:rPr>
    </w:lvl>
    <w:lvl w:ilvl="2" w:tplc="6D3608EA" w:tentative="1">
      <w:start w:val="1"/>
      <w:numFmt w:val="bullet"/>
      <w:lvlText w:val=""/>
      <w:lvlJc w:val="left"/>
      <w:pPr>
        <w:tabs>
          <w:tab w:val="num" w:pos="2160"/>
        </w:tabs>
        <w:ind w:left="2160" w:hanging="360"/>
      </w:pPr>
      <w:rPr>
        <w:rFonts w:ascii="Wingdings" w:hAnsi="Wingdings" w:hint="default"/>
      </w:rPr>
    </w:lvl>
    <w:lvl w:ilvl="3" w:tplc="54B879D8" w:tentative="1">
      <w:start w:val="1"/>
      <w:numFmt w:val="bullet"/>
      <w:lvlText w:val=""/>
      <w:lvlJc w:val="left"/>
      <w:pPr>
        <w:tabs>
          <w:tab w:val="num" w:pos="2880"/>
        </w:tabs>
        <w:ind w:left="2880" w:hanging="360"/>
      </w:pPr>
      <w:rPr>
        <w:rFonts w:ascii="Wingdings" w:hAnsi="Wingdings" w:hint="default"/>
      </w:rPr>
    </w:lvl>
    <w:lvl w:ilvl="4" w:tplc="C5E44ED0" w:tentative="1">
      <w:start w:val="1"/>
      <w:numFmt w:val="bullet"/>
      <w:lvlText w:val=""/>
      <w:lvlJc w:val="left"/>
      <w:pPr>
        <w:tabs>
          <w:tab w:val="num" w:pos="3600"/>
        </w:tabs>
        <w:ind w:left="3600" w:hanging="360"/>
      </w:pPr>
      <w:rPr>
        <w:rFonts w:ascii="Wingdings" w:hAnsi="Wingdings" w:hint="default"/>
      </w:rPr>
    </w:lvl>
    <w:lvl w:ilvl="5" w:tplc="0380A5AE" w:tentative="1">
      <w:start w:val="1"/>
      <w:numFmt w:val="bullet"/>
      <w:lvlText w:val=""/>
      <w:lvlJc w:val="left"/>
      <w:pPr>
        <w:tabs>
          <w:tab w:val="num" w:pos="4320"/>
        </w:tabs>
        <w:ind w:left="4320" w:hanging="360"/>
      </w:pPr>
      <w:rPr>
        <w:rFonts w:ascii="Wingdings" w:hAnsi="Wingdings" w:hint="default"/>
      </w:rPr>
    </w:lvl>
    <w:lvl w:ilvl="6" w:tplc="8B387FA0" w:tentative="1">
      <w:start w:val="1"/>
      <w:numFmt w:val="bullet"/>
      <w:lvlText w:val=""/>
      <w:lvlJc w:val="left"/>
      <w:pPr>
        <w:tabs>
          <w:tab w:val="num" w:pos="5040"/>
        </w:tabs>
        <w:ind w:left="5040" w:hanging="360"/>
      </w:pPr>
      <w:rPr>
        <w:rFonts w:ascii="Wingdings" w:hAnsi="Wingdings" w:hint="default"/>
      </w:rPr>
    </w:lvl>
    <w:lvl w:ilvl="7" w:tplc="BC72EA38" w:tentative="1">
      <w:start w:val="1"/>
      <w:numFmt w:val="bullet"/>
      <w:lvlText w:val=""/>
      <w:lvlJc w:val="left"/>
      <w:pPr>
        <w:tabs>
          <w:tab w:val="num" w:pos="5760"/>
        </w:tabs>
        <w:ind w:left="5760" w:hanging="360"/>
      </w:pPr>
      <w:rPr>
        <w:rFonts w:ascii="Wingdings" w:hAnsi="Wingdings" w:hint="default"/>
      </w:rPr>
    </w:lvl>
    <w:lvl w:ilvl="8" w:tplc="FFF89214" w:tentative="1">
      <w:start w:val="1"/>
      <w:numFmt w:val="bullet"/>
      <w:lvlText w:val=""/>
      <w:lvlJc w:val="left"/>
      <w:pPr>
        <w:tabs>
          <w:tab w:val="num" w:pos="6480"/>
        </w:tabs>
        <w:ind w:left="6480" w:hanging="360"/>
      </w:pPr>
      <w:rPr>
        <w:rFonts w:ascii="Wingdings" w:hAnsi="Wingdings" w:hint="default"/>
      </w:rPr>
    </w:lvl>
  </w:abstractNum>
  <w:abstractNum w:abstractNumId="20">
    <w:nsid w:val="31362E37"/>
    <w:multiLevelType w:val="hybridMultilevel"/>
    <w:tmpl w:val="5764E946"/>
    <w:lvl w:ilvl="0" w:tplc="B9068A6C">
      <w:start w:val="1"/>
      <w:numFmt w:val="bullet"/>
      <w:lvlText w:val=""/>
      <w:lvlJc w:val="left"/>
      <w:pPr>
        <w:tabs>
          <w:tab w:val="num" w:pos="720"/>
        </w:tabs>
        <w:ind w:left="720" w:hanging="360"/>
      </w:pPr>
      <w:rPr>
        <w:rFonts w:ascii="Wingdings" w:hAnsi="Wingdings" w:hint="default"/>
      </w:rPr>
    </w:lvl>
    <w:lvl w:ilvl="1" w:tplc="CF00E19C" w:tentative="1">
      <w:start w:val="1"/>
      <w:numFmt w:val="bullet"/>
      <w:lvlText w:val=""/>
      <w:lvlJc w:val="left"/>
      <w:pPr>
        <w:tabs>
          <w:tab w:val="num" w:pos="1440"/>
        </w:tabs>
        <w:ind w:left="1440" w:hanging="360"/>
      </w:pPr>
      <w:rPr>
        <w:rFonts w:ascii="Wingdings" w:hAnsi="Wingdings" w:hint="default"/>
      </w:rPr>
    </w:lvl>
    <w:lvl w:ilvl="2" w:tplc="C4B00ADE" w:tentative="1">
      <w:start w:val="1"/>
      <w:numFmt w:val="bullet"/>
      <w:lvlText w:val=""/>
      <w:lvlJc w:val="left"/>
      <w:pPr>
        <w:tabs>
          <w:tab w:val="num" w:pos="2160"/>
        </w:tabs>
        <w:ind w:left="2160" w:hanging="360"/>
      </w:pPr>
      <w:rPr>
        <w:rFonts w:ascii="Wingdings" w:hAnsi="Wingdings" w:hint="default"/>
      </w:rPr>
    </w:lvl>
    <w:lvl w:ilvl="3" w:tplc="2D906A68" w:tentative="1">
      <w:start w:val="1"/>
      <w:numFmt w:val="bullet"/>
      <w:lvlText w:val=""/>
      <w:lvlJc w:val="left"/>
      <w:pPr>
        <w:tabs>
          <w:tab w:val="num" w:pos="2880"/>
        </w:tabs>
        <w:ind w:left="2880" w:hanging="360"/>
      </w:pPr>
      <w:rPr>
        <w:rFonts w:ascii="Wingdings" w:hAnsi="Wingdings" w:hint="default"/>
      </w:rPr>
    </w:lvl>
    <w:lvl w:ilvl="4" w:tplc="B186E4A4" w:tentative="1">
      <w:start w:val="1"/>
      <w:numFmt w:val="bullet"/>
      <w:lvlText w:val=""/>
      <w:lvlJc w:val="left"/>
      <w:pPr>
        <w:tabs>
          <w:tab w:val="num" w:pos="3600"/>
        </w:tabs>
        <w:ind w:left="3600" w:hanging="360"/>
      </w:pPr>
      <w:rPr>
        <w:rFonts w:ascii="Wingdings" w:hAnsi="Wingdings" w:hint="default"/>
      </w:rPr>
    </w:lvl>
    <w:lvl w:ilvl="5" w:tplc="E3D61A58" w:tentative="1">
      <w:start w:val="1"/>
      <w:numFmt w:val="bullet"/>
      <w:lvlText w:val=""/>
      <w:lvlJc w:val="left"/>
      <w:pPr>
        <w:tabs>
          <w:tab w:val="num" w:pos="4320"/>
        </w:tabs>
        <w:ind w:left="4320" w:hanging="360"/>
      </w:pPr>
      <w:rPr>
        <w:rFonts w:ascii="Wingdings" w:hAnsi="Wingdings" w:hint="default"/>
      </w:rPr>
    </w:lvl>
    <w:lvl w:ilvl="6" w:tplc="EAA43256" w:tentative="1">
      <w:start w:val="1"/>
      <w:numFmt w:val="bullet"/>
      <w:lvlText w:val=""/>
      <w:lvlJc w:val="left"/>
      <w:pPr>
        <w:tabs>
          <w:tab w:val="num" w:pos="5040"/>
        </w:tabs>
        <w:ind w:left="5040" w:hanging="360"/>
      </w:pPr>
      <w:rPr>
        <w:rFonts w:ascii="Wingdings" w:hAnsi="Wingdings" w:hint="default"/>
      </w:rPr>
    </w:lvl>
    <w:lvl w:ilvl="7" w:tplc="98B279E2" w:tentative="1">
      <w:start w:val="1"/>
      <w:numFmt w:val="bullet"/>
      <w:lvlText w:val=""/>
      <w:lvlJc w:val="left"/>
      <w:pPr>
        <w:tabs>
          <w:tab w:val="num" w:pos="5760"/>
        </w:tabs>
        <w:ind w:left="5760" w:hanging="360"/>
      </w:pPr>
      <w:rPr>
        <w:rFonts w:ascii="Wingdings" w:hAnsi="Wingdings" w:hint="default"/>
      </w:rPr>
    </w:lvl>
    <w:lvl w:ilvl="8" w:tplc="53F2CC3C" w:tentative="1">
      <w:start w:val="1"/>
      <w:numFmt w:val="bullet"/>
      <w:lvlText w:val=""/>
      <w:lvlJc w:val="left"/>
      <w:pPr>
        <w:tabs>
          <w:tab w:val="num" w:pos="6480"/>
        </w:tabs>
        <w:ind w:left="6480" w:hanging="360"/>
      </w:pPr>
      <w:rPr>
        <w:rFonts w:ascii="Wingdings" w:hAnsi="Wingding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3474C3"/>
    <w:multiLevelType w:val="hybridMultilevel"/>
    <w:tmpl w:val="02FE2444"/>
    <w:lvl w:ilvl="0" w:tplc="0409000F">
      <w:start w:val="1"/>
      <w:numFmt w:val="decimal"/>
      <w:lvlText w:val="%1."/>
      <w:lvlJc w:val="left"/>
      <w:pPr>
        <w:ind w:left="540" w:hanging="360"/>
      </w:pPr>
    </w:lvl>
    <w:lvl w:ilvl="1" w:tplc="04090019">
      <w:start w:val="1"/>
      <w:numFmt w:val="lowerLetter"/>
      <w:lvlText w:val="%2."/>
      <w:lvlJc w:val="left"/>
      <w:pPr>
        <w:ind w:left="360" w:hanging="360"/>
      </w:pPr>
    </w:lvl>
    <w:lvl w:ilvl="2" w:tplc="0409001B">
      <w:start w:val="1"/>
      <w:numFmt w:val="lowerRoman"/>
      <w:lvlText w:val="%3."/>
      <w:lvlJc w:val="right"/>
      <w:pPr>
        <w:ind w:left="1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nsid w:val="5267762D"/>
    <w:multiLevelType w:val="hybridMultilevel"/>
    <w:tmpl w:val="EC0E8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C04AB3"/>
    <w:multiLevelType w:val="hybridMultilevel"/>
    <w:tmpl w:val="E506D086"/>
    <w:lvl w:ilvl="0" w:tplc="31A289DE">
      <w:start w:val="1"/>
      <w:numFmt w:val="decimal"/>
      <w:pStyle w:val="numb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E77833"/>
    <w:multiLevelType w:val="hybridMultilevel"/>
    <w:tmpl w:val="FFEA4B14"/>
    <w:lvl w:ilvl="0" w:tplc="03FA0E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0F327A"/>
    <w:multiLevelType w:val="hybridMultilevel"/>
    <w:tmpl w:val="07DABA14"/>
    <w:lvl w:ilvl="0" w:tplc="0409000F">
      <w:start w:val="1"/>
      <w:numFmt w:val="decimal"/>
      <w:lvlText w:val="%1."/>
      <w:lvlJc w:val="left"/>
      <w:pPr>
        <w:ind w:left="45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0">
    <w:nsid w:val="64AE317E"/>
    <w:multiLevelType w:val="hybridMultilevel"/>
    <w:tmpl w:val="5C9641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78743D6C"/>
    <w:multiLevelType w:val="hybridMultilevel"/>
    <w:tmpl w:val="02FE2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C180851"/>
    <w:multiLevelType w:val="hybridMultilevel"/>
    <w:tmpl w:val="B080A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12"/>
  </w:num>
  <w:num w:numId="13">
    <w:abstractNumId w:val="28"/>
  </w:num>
  <w:num w:numId="14">
    <w:abstractNumId w:val="22"/>
  </w:num>
  <w:num w:numId="15">
    <w:abstractNumId w:val="29"/>
  </w:num>
  <w:num w:numId="16">
    <w:abstractNumId w:val="33"/>
  </w:num>
  <w:num w:numId="17">
    <w:abstractNumId w:val="31"/>
  </w:num>
  <w:num w:numId="18">
    <w:abstractNumId w:val="23"/>
  </w:num>
  <w:num w:numId="19">
    <w:abstractNumId w:val="30"/>
  </w:num>
  <w:num w:numId="20">
    <w:abstractNumId w:val="16"/>
  </w:num>
  <w:num w:numId="21">
    <w:abstractNumId w:val="27"/>
  </w:num>
  <w:num w:numId="22">
    <w:abstractNumId w:val="20"/>
  </w:num>
  <w:num w:numId="23">
    <w:abstractNumId w:val="19"/>
  </w:num>
  <w:num w:numId="24">
    <w:abstractNumId w:val="13"/>
  </w:num>
  <w:num w:numId="25">
    <w:abstractNumId w:val="18"/>
  </w:num>
  <w:num w:numId="26">
    <w:abstractNumId w:val="24"/>
  </w:num>
  <w:num w:numId="27">
    <w:abstractNumId w:val="14"/>
  </w:num>
  <w:num w:numId="28">
    <w:abstractNumId w:val="26"/>
  </w:num>
  <w:num w:numId="29">
    <w:abstractNumId w:val="32"/>
  </w:num>
  <w:num w:numId="30">
    <w:abstractNumId w:val="25"/>
  </w:num>
  <w:num w:numId="31">
    <w:abstractNumId w:val="10"/>
  </w:num>
  <w:num w:numId="32">
    <w:abstractNumId w:val="15"/>
  </w:num>
  <w:num w:numId="33">
    <w:abstractNumId w:val="17"/>
  </w:num>
  <w:num w:numId="34">
    <w:abstractNumId w:val="11"/>
    <w:lvlOverride w:ilvl="1">
      <w:lvl w:ilvl="1">
        <w:numFmt w:val="lowerLetter"/>
        <w:lvlText w:val="%2."/>
        <w:lvlJc w:val="left"/>
      </w:lvl>
    </w:lvlOverride>
  </w:num>
  <w:num w:numId="35">
    <w:abstractNumId w:val="11"/>
    <w:lvlOverride w:ilvl="1">
      <w:lvl w:ilvl="1">
        <w:numFmt w:val="lowerLetter"/>
        <w:lvlText w:val="%2."/>
        <w:lvlJc w:val="left"/>
      </w:lvl>
    </w:lvlOverride>
    <w:lvlOverride w:ilvl="2">
      <w:lvl w:ilvl="2">
        <w:numFmt w:val="lowerRoman"/>
        <w:lvlText w:val="%3."/>
        <w:lvlJc w:val="right"/>
      </w:lvl>
    </w:lvlOverride>
  </w:num>
  <w:num w:numId="36">
    <w:abstractNumId w:val="11"/>
    <w:lvlOverride w:ilvl="1">
      <w:lvl w:ilvl="1">
        <w:numFmt w:val="lowerLetter"/>
        <w:lvlText w:val="%2."/>
        <w:lvlJc w:val="left"/>
      </w:lvl>
    </w:lvlOverride>
    <w:lvlOverride w:ilvl="2">
      <w:lvl w:ilvl="2">
        <w:numFmt w:val="lowerRoman"/>
        <w:lvlText w:val="%3."/>
        <w:lvlJc w:val="right"/>
      </w:lvl>
    </w:lvlOverride>
  </w:num>
  <w:num w:numId="37">
    <w:abstractNumId w:val="11"/>
    <w:lvlOverride w:ilvl="1">
      <w:lvl w:ilvl="1">
        <w:numFmt w:val="lowerLetter"/>
        <w:lvlText w:val="%2."/>
        <w:lvlJc w:val="left"/>
      </w:lvl>
    </w:lvlOverride>
    <w:lvlOverride w:ilvl="2">
      <w:lvl w:ilvl="2">
        <w:numFmt w:val="lowerRoman"/>
        <w:lvlText w:val="%3."/>
        <w:lvlJc w:val="right"/>
      </w:lvl>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99F"/>
    <w:rsid w:val="00001EA3"/>
    <w:rsid w:val="0000244E"/>
    <w:rsid w:val="0000372F"/>
    <w:rsid w:val="000073E1"/>
    <w:rsid w:val="00007B7B"/>
    <w:rsid w:val="00012676"/>
    <w:rsid w:val="00012912"/>
    <w:rsid w:val="0001659E"/>
    <w:rsid w:val="00020902"/>
    <w:rsid w:val="00021D4E"/>
    <w:rsid w:val="00023164"/>
    <w:rsid w:val="0002489E"/>
    <w:rsid w:val="000258E6"/>
    <w:rsid w:val="00025EB1"/>
    <w:rsid w:val="00026550"/>
    <w:rsid w:val="00032086"/>
    <w:rsid w:val="00032701"/>
    <w:rsid w:val="000333DE"/>
    <w:rsid w:val="0003450C"/>
    <w:rsid w:val="00035202"/>
    <w:rsid w:val="00040794"/>
    <w:rsid w:val="000410D4"/>
    <w:rsid w:val="0004115E"/>
    <w:rsid w:val="00042049"/>
    <w:rsid w:val="00042C00"/>
    <w:rsid w:val="00043E86"/>
    <w:rsid w:val="0005163B"/>
    <w:rsid w:val="000525CC"/>
    <w:rsid w:val="00053283"/>
    <w:rsid w:val="000535DB"/>
    <w:rsid w:val="00055598"/>
    <w:rsid w:val="00055BD8"/>
    <w:rsid w:val="000567A6"/>
    <w:rsid w:val="00056CBC"/>
    <w:rsid w:val="0005719F"/>
    <w:rsid w:val="0006049E"/>
    <w:rsid w:val="00062691"/>
    <w:rsid w:val="00066CB6"/>
    <w:rsid w:val="00072778"/>
    <w:rsid w:val="000728F3"/>
    <w:rsid w:val="00072B3A"/>
    <w:rsid w:val="0007368C"/>
    <w:rsid w:val="00073DCD"/>
    <w:rsid w:val="000759C3"/>
    <w:rsid w:val="000769E1"/>
    <w:rsid w:val="00077435"/>
    <w:rsid w:val="00077B23"/>
    <w:rsid w:val="000801DF"/>
    <w:rsid w:val="00092DDC"/>
    <w:rsid w:val="00095512"/>
    <w:rsid w:val="00095CF4"/>
    <w:rsid w:val="00096229"/>
    <w:rsid w:val="000A08D0"/>
    <w:rsid w:val="000A29C1"/>
    <w:rsid w:val="000A3852"/>
    <w:rsid w:val="000A3BF1"/>
    <w:rsid w:val="000A6EA6"/>
    <w:rsid w:val="000B0116"/>
    <w:rsid w:val="000B6A11"/>
    <w:rsid w:val="000B72DA"/>
    <w:rsid w:val="000B786B"/>
    <w:rsid w:val="000C29A6"/>
    <w:rsid w:val="000C4196"/>
    <w:rsid w:val="000C6BBD"/>
    <w:rsid w:val="000D11F0"/>
    <w:rsid w:val="000D40C8"/>
    <w:rsid w:val="000D4F6B"/>
    <w:rsid w:val="000D5646"/>
    <w:rsid w:val="000D6081"/>
    <w:rsid w:val="000D6141"/>
    <w:rsid w:val="000E2175"/>
    <w:rsid w:val="000E4445"/>
    <w:rsid w:val="000E5328"/>
    <w:rsid w:val="000E5EE9"/>
    <w:rsid w:val="000F19BD"/>
    <w:rsid w:val="000F19FF"/>
    <w:rsid w:val="000F251C"/>
    <w:rsid w:val="000F4397"/>
    <w:rsid w:val="000F4A7E"/>
    <w:rsid w:val="000F4B8F"/>
    <w:rsid w:val="000F5A5B"/>
    <w:rsid w:val="000F5FDB"/>
    <w:rsid w:val="000F6721"/>
    <w:rsid w:val="000F7CB4"/>
    <w:rsid w:val="0010082E"/>
    <w:rsid w:val="00100A77"/>
    <w:rsid w:val="00100E6A"/>
    <w:rsid w:val="00101CB0"/>
    <w:rsid w:val="0010210D"/>
    <w:rsid w:val="00102DA7"/>
    <w:rsid w:val="00102DA9"/>
    <w:rsid w:val="001032B3"/>
    <w:rsid w:val="00103A63"/>
    <w:rsid w:val="00104BB0"/>
    <w:rsid w:val="00104F0C"/>
    <w:rsid w:val="001050C3"/>
    <w:rsid w:val="001105CA"/>
    <w:rsid w:val="0011101B"/>
    <w:rsid w:val="00111FEB"/>
    <w:rsid w:val="00114577"/>
    <w:rsid w:val="001151CD"/>
    <w:rsid w:val="00121A8F"/>
    <w:rsid w:val="00121EE5"/>
    <w:rsid w:val="001235C6"/>
    <w:rsid w:val="00123CFD"/>
    <w:rsid w:val="001258F9"/>
    <w:rsid w:val="0012765A"/>
    <w:rsid w:val="001276BA"/>
    <w:rsid w:val="00135E85"/>
    <w:rsid w:val="00136D82"/>
    <w:rsid w:val="00137145"/>
    <w:rsid w:val="00137914"/>
    <w:rsid w:val="00140212"/>
    <w:rsid w:val="00140485"/>
    <w:rsid w:val="00140D15"/>
    <w:rsid w:val="001425D2"/>
    <w:rsid w:val="00142CE8"/>
    <w:rsid w:val="00142E65"/>
    <w:rsid w:val="001437BC"/>
    <w:rsid w:val="00144904"/>
    <w:rsid w:val="001465AB"/>
    <w:rsid w:val="001465DD"/>
    <w:rsid w:val="0014772B"/>
    <w:rsid w:val="00151FAA"/>
    <w:rsid w:val="0015400C"/>
    <w:rsid w:val="001548C9"/>
    <w:rsid w:val="00157D8A"/>
    <w:rsid w:val="00160BE6"/>
    <w:rsid w:val="00161911"/>
    <w:rsid w:val="00162F07"/>
    <w:rsid w:val="0016307E"/>
    <w:rsid w:val="00163D0D"/>
    <w:rsid w:val="00165EC6"/>
    <w:rsid w:val="001664A1"/>
    <w:rsid w:val="00171093"/>
    <w:rsid w:val="00173602"/>
    <w:rsid w:val="001737D3"/>
    <w:rsid w:val="00177664"/>
    <w:rsid w:val="0017799B"/>
    <w:rsid w:val="00181837"/>
    <w:rsid w:val="00181E5B"/>
    <w:rsid w:val="0018230B"/>
    <w:rsid w:val="0018335A"/>
    <w:rsid w:val="00184C6E"/>
    <w:rsid w:val="00186236"/>
    <w:rsid w:val="00191462"/>
    <w:rsid w:val="001931C5"/>
    <w:rsid w:val="00193563"/>
    <w:rsid w:val="001937EE"/>
    <w:rsid w:val="00195719"/>
    <w:rsid w:val="00196777"/>
    <w:rsid w:val="00197372"/>
    <w:rsid w:val="0019741C"/>
    <w:rsid w:val="00197B90"/>
    <w:rsid w:val="00197CB1"/>
    <w:rsid w:val="001A0C19"/>
    <w:rsid w:val="001A0E5F"/>
    <w:rsid w:val="001A2995"/>
    <w:rsid w:val="001A3C64"/>
    <w:rsid w:val="001A7CDE"/>
    <w:rsid w:val="001B0E30"/>
    <w:rsid w:val="001B2F8B"/>
    <w:rsid w:val="001B361B"/>
    <w:rsid w:val="001B36B7"/>
    <w:rsid w:val="001B4486"/>
    <w:rsid w:val="001B7910"/>
    <w:rsid w:val="001C20D7"/>
    <w:rsid w:val="001C2A81"/>
    <w:rsid w:val="001C34EC"/>
    <w:rsid w:val="001C461E"/>
    <w:rsid w:val="001C492D"/>
    <w:rsid w:val="001C731B"/>
    <w:rsid w:val="001D1A66"/>
    <w:rsid w:val="001D29E1"/>
    <w:rsid w:val="001D4A38"/>
    <w:rsid w:val="001D52F0"/>
    <w:rsid w:val="001D6ACE"/>
    <w:rsid w:val="001D71C7"/>
    <w:rsid w:val="001E058C"/>
    <w:rsid w:val="001E0DC2"/>
    <w:rsid w:val="001E4C99"/>
    <w:rsid w:val="001E4FEA"/>
    <w:rsid w:val="001E5C50"/>
    <w:rsid w:val="001F042A"/>
    <w:rsid w:val="001F062E"/>
    <w:rsid w:val="001F3983"/>
    <w:rsid w:val="001F3D94"/>
    <w:rsid w:val="001F40BF"/>
    <w:rsid w:val="001F44D3"/>
    <w:rsid w:val="001F4B3C"/>
    <w:rsid w:val="001F5560"/>
    <w:rsid w:val="0020103D"/>
    <w:rsid w:val="0020192F"/>
    <w:rsid w:val="002022E4"/>
    <w:rsid w:val="002028D3"/>
    <w:rsid w:val="00203B16"/>
    <w:rsid w:val="00206984"/>
    <w:rsid w:val="0020738D"/>
    <w:rsid w:val="00210191"/>
    <w:rsid w:val="002141AE"/>
    <w:rsid w:val="00214551"/>
    <w:rsid w:val="00214B4A"/>
    <w:rsid w:val="00220253"/>
    <w:rsid w:val="0022101E"/>
    <w:rsid w:val="0022160D"/>
    <w:rsid w:val="00221B2B"/>
    <w:rsid w:val="00224211"/>
    <w:rsid w:val="002269F2"/>
    <w:rsid w:val="00227741"/>
    <w:rsid w:val="0022775C"/>
    <w:rsid w:val="002324B4"/>
    <w:rsid w:val="00232961"/>
    <w:rsid w:val="00232FB6"/>
    <w:rsid w:val="00233B37"/>
    <w:rsid w:val="002403BE"/>
    <w:rsid w:val="0024113A"/>
    <w:rsid w:val="002412BA"/>
    <w:rsid w:val="00251B3D"/>
    <w:rsid w:val="00252643"/>
    <w:rsid w:val="0025288D"/>
    <w:rsid w:val="00255FAA"/>
    <w:rsid w:val="00256147"/>
    <w:rsid w:val="002562F9"/>
    <w:rsid w:val="0025707B"/>
    <w:rsid w:val="00257A07"/>
    <w:rsid w:val="0026080C"/>
    <w:rsid w:val="00260D77"/>
    <w:rsid w:val="002615EA"/>
    <w:rsid w:val="00262600"/>
    <w:rsid w:val="00262F03"/>
    <w:rsid w:val="00263558"/>
    <w:rsid w:val="002639F6"/>
    <w:rsid w:val="00264208"/>
    <w:rsid w:val="00264CCE"/>
    <w:rsid w:val="002659E9"/>
    <w:rsid w:val="002660F1"/>
    <w:rsid w:val="00266C23"/>
    <w:rsid w:val="002677BA"/>
    <w:rsid w:val="00267879"/>
    <w:rsid w:val="002727A0"/>
    <w:rsid w:val="00272DB6"/>
    <w:rsid w:val="0027480B"/>
    <w:rsid w:val="00274CA5"/>
    <w:rsid w:val="00275BF5"/>
    <w:rsid w:val="00276DEA"/>
    <w:rsid w:val="00282244"/>
    <w:rsid w:val="002838EB"/>
    <w:rsid w:val="002862A4"/>
    <w:rsid w:val="00287968"/>
    <w:rsid w:val="00292C62"/>
    <w:rsid w:val="002934B5"/>
    <w:rsid w:val="00293E02"/>
    <w:rsid w:val="002958AE"/>
    <w:rsid w:val="00296F84"/>
    <w:rsid w:val="002A0B6A"/>
    <w:rsid w:val="002A20E2"/>
    <w:rsid w:val="002A3E84"/>
    <w:rsid w:val="002A4DD4"/>
    <w:rsid w:val="002A6843"/>
    <w:rsid w:val="002A6B8C"/>
    <w:rsid w:val="002A7A7C"/>
    <w:rsid w:val="002B0FFA"/>
    <w:rsid w:val="002B2B8E"/>
    <w:rsid w:val="002B4655"/>
    <w:rsid w:val="002B5432"/>
    <w:rsid w:val="002C1488"/>
    <w:rsid w:val="002C2862"/>
    <w:rsid w:val="002C3318"/>
    <w:rsid w:val="002D1AFB"/>
    <w:rsid w:val="002D2CE9"/>
    <w:rsid w:val="002D414E"/>
    <w:rsid w:val="002D41E8"/>
    <w:rsid w:val="002D42AE"/>
    <w:rsid w:val="002E1191"/>
    <w:rsid w:val="002E3096"/>
    <w:rsid w:val="002E55B4"/>
    <w:rsid w:val="002E6D44"/>
    <w:rsid w:val="002E6DC7"/>
    <w:rsid w:val="002F11B4"/>
    <w:rsid w:val="002F1BB4"/>
    <w:rsid w:val="002F48A1"/>
    <w:rsid w:val="002F594E"/>
    <w:rsid w:val="002F61EC"/>
    <w:rsid w:val="002F657E"/>
    <w:rsid w:val="002F7A09"/>
    <w:rsid w:val="002F7D6C"/>
    <w:rsid w:val="0030184A"/>
    <w:rsid w:val="00301998"/>
    <w:rsid w:val="003020AE"/>
    <w:rsid w:val="003033DB"/>
    <w:rsid w:val="003044A6"/>
    <w:rsid w:val="00306F52"/>
    <w:rsid w:val="00307348"/>
    <w:rsid w:val="00307C23"/>
    <w:rsid w:val="0031001C"/>
    <w:rsid w:val="00310376"/>
    <w:rsid w:val="00311723"/>
    <w:rsid w:val="003123C3"/>
    <w:rsid w:val="0031504A"/>
    <w:rsid w:val="003159AC"/>
    <w:rsid w:val="00315A9D"/>
    <w:rsid w:val="00315D05"/>
    <w:rsid w:val="00321304"/>
    <w:rsid w:val="0032181C"/>
    <w:rsid w:val="003222AF"/>
    <w:rsid w:val="00324FBA"/>
    <w:rsid w:val="00326C7A"/>
    <w:rsid w:val="003276DD"/>
    <w:rsid w:val="00330C23"/>
    <w:rsid w:val="00331AFF"/>
    <w:rsid w:val="003330D5"/>
    <w:rsid w:val="003335CA"/>
    <w:rsid w:val="00333884"/>
    <w:rsid w:val="00333DAF"/>
    <w:rsid w:val="0033433B"/>
    <w:rsid w:val="003344BD"/>
    <w:rsid w:val="00340493"/>
    <w:rsid w:val="00340E62"/>
    <w:rsid w:val="00341BC0"/>
    <w:rsid w:val="0034260E"/>
    <w:rsid w:val="00342C05"/>
    <w:rsid w:val="0034450B"/>
    <w:rsid w:val="00346CDC"/>
    <w:rsid w:val="003500C6"/>
    <w:rsid w:val="003512F9"/>
    <w:rsid w:val="003521DC"/>
    <w:rsid w:val="0035438A"/>
    <w:rsid w:val="00354AC8"/>
    <w:rsid w:val="00354D90"/>
    <w:rsid w:val="00355923"/>
    <w:rsid w:val="003561E1"/>
    <w:rsid w:val="00357074"/>
    <w:rsid w:val="00363A55"/>
    <w:rsid w:val="003644E7"/>
    <w:rsid w:val="0036682F"/>
    <w:rsid w:val="00367ADD"/>
    <w:rsid w:val="00372F96"/>
    <w:rsid w:val="0037399D"/>
    <w:rsid w:val="00373F8D"/>
    <w:rsid w:val="00374114"/>
    <w:rsid w:val="003766A8"/>
    <w:rsid w:val="00380D9F"/>
    <w:rsid w:val="00382920"/>
    <w:rsid w:val="00383D32"/>
    <w:rsid w:val="00383DA5"/>
    <w:rsid w:val="0038663E"/>
    <w:rsid w:val="00386844"/>
    <w:rsid w:val="0039156C"/>
    <w:rsid w:val="00391B3A"/>
    <w:rsid w:val="00394709"/>
    <w:rsid w:val="003948CB"/>
    <w:rsid w:val="00396BBA"/>
    <w:rsid w:val="003A13F1"/>
    <w:rsid w:val="003A2FB1"/>
    <w:rsid w:val="003A3006"/>
    <w:rsid w:val="003A3E39"/>
    <w:rsid w:val="003A4B81"/>
    <w:rsid w:val="003A4C5C"/>
    <w:rsid w:val="003A6047"/>
    <w:rsid w:val="003A747D"/>
    <w:rsid w:val="003A7DC7"/>
    <w:rsid w:val="003B07DF"/>
    <w:rsid w:val="003B152D"/>
    <w:rsid w:val="003B15BD"/>
    <w:rsid w:val="003B1F3C"/>
    <w:rsid w:val="003B22B1"/>
    <w:rsid w:val="003B2D65"/>
    <w:rsid w:val="003B3A5F"/>
    <w:rsid w:val="003B4EB4"/>
    <w:rsid w:val="003B73F9"/>
    <w:rsid w:val="003C04C7"/>
    <w:rsid w:val="003C234F"/>
    <w:rsid w:val="003C569E"/>
    <w:rsid w:val="003C6871"/>
    <w:rsid w:val="003C7D25"/>
    <w:rsid w:val="003D0EB8"/>
    <w:rsid w:val="003D2CF0"/>
    <w:rsid w:val="003D348F"/>
    <w:rsid w:val="003D440C"/>
    <w:rsid w:val="003D52C2"/>
    <w:rsid w:val="003D5402"/>
    <w:rsid w:val="003D580D"/>
    <w:rsid w:val="003D789E"/>
    <w:rsid w:val="003D7F56"/>
    <w:rsid w:val="003E1A89"/>
    <w:rsid w:val="003E1FB5"/>
    <w:rsid w:val="003E303B"/>
    <w:rsid w:val="003E3C69"/>
    <w:rsid w:val="003E46C9"/>
    <w:rsid w:val="003E4DDA"/>
    <w:rsid w:val="003E5248"/>
    <w:rsid w:val="003E56E9"/>
    <w:rsid w:val="003E7CC7"/>
    <w:rsid w:val="003F0075"/>
    <w:rsid w:val="003F1C7A"/>
    <w:rsid w:val="003F34D6"/>
    <w:rsid w:val="003F5DA0"/>
    <w:rsid w:val="003F68F8"/>
    <w:rsid w:val="003F70AB"/>
    <w:rsid w:val="003F742C"/>
    <w:rsid w:val="003F749D"/>
    <w:rsid w:val="003F76B3"/>
    <w:rsid w:val="003F7948"/>
    <w:rsid w:val="00401A8C"/>
    <w:rsid w:val="00402590"/>
    <w:rsid w:val="00402C7F"/>
    <w:rsid w:val="0040531C"/>
    <w:rsid w:val="00405867"/>
    <w:rsid w:val="00406166"/>
    <w:rsid w:val="00407E2F"/>
    <w:rsid w:val="0041136C"/>
    <w:rsid w:val="0041270E"/>
    <w:rsid w:val="00414407"/>
    <w:rsid w:val="004149D1"/>
    <w:rsid w:val="00414EA8"/>
    <w:rsid w:val="00415A34"/>
    <w:rsid w:val="00416551"/>
    <w:rsid w:val="0041765C"/>
    <w:rsid w:val="00417799"/>
    <w:rsid w:val="004200C0"/>
    <w:rsid w:val="00420888"/>
    <w:rsid w:val="00424F71"/>
    <w:rsid w:val="00427681"/>
    <w:rsid w:val="00427CE9"/>
    <w:rsid w:val="00431B38"/>
    <w:rsid w:val="00431D69"/>
    <w:rsid w:val="00432BCF"/>
    <w:rsid w:val="00432D38"/>
    <w:rsid w:val="00433430"/>
    <w:rsid w:val="00435545"/>
    <w:rsid w:val="00435EF3"/>
    <w:rsid w:val="00442BBE"/>
    <w:rsid w:val="00443E9F"/>
    <w:rsid w:val="004448F2"/>
    <w:rsid w:val="0045003A"/>
    <w:rsid w:val="004513DC"/>
    <w:rsid w:val="00451FDD"/>
    <w:rsid w:val="00452334"/>
    <w:rsid w:val="00452BB9"/>
    <w:rsid w:val="00454A5E"/>
    <w:rsid w:val="00456368"/>
    <w:rsid w:val="00466014"/>
    <w:rsid w:val="00466CD0"/>
    <w:rsid w:val="00466F5E"/>
    <w:rsid w:val="0046771C"/>
    <w:rsid w:val="00470453"/>
    <w:rsid w:val="00471936"/>
    <w:rsid w:val="00472C5F"/>
    <w:rsid w:val="00472FC4"/>
    <w:rsid w:val="00475E0E"/>
    <w:rsid w:val="00480565"/>
    <w:rsid w:val="00480F98"/>
    <w:rsid w:val="00482AA7"/>
    <w:rsid w:val="00483B3D"/>
    <w:rsid w:val="004840AB"/>
    <w:rsid w:val="00485579"/>
    <w:rsid w:val="00486C76"/>
    <w:rsid w:val="0049190D"/>
    <w:rsid w:val="00493EDB"/>
    <w:rsid w:val="00497470"/>
    <w:rsid w:val="00497496"/>
    <w:rsid w:val="00497E3E"/>
    <w:rsid w:val="004A4B65"/>
    <w:rsid w:val="004A7F7B"/>
    <w:rsid w:val="004B113A"/>
    <w:rsid w:val="004B241B"/>
    <w:rsid w:val="004B295F"/>
    <w:rsid w:val="004B35DA"/>
    <w:rsid w:val="004B3992"/>
    <w:rsid w:val="004B3C08"/>
    <w:rsid w:val="004B4057"/>
    <w:rsid w:val="004B4E2C"/>
    <w:rsid w:val="004B5AF6"/>
    <w:rsid w:val="004B6948"/>
    <w:rsid w:val="004B7798"/>
    <w:rsid w:val="004C2EED"/>
    <w:rsid w:val="004C3AB4"/>
    <w:rsid w:val="004C4B83"/>
    <w:rsid w:val="004C59F5"/>
    <w:rsid w:val="004D09F9"/>
    <w:rsid w:val="004D1E13"/>
    <w:rsid w:val="004D2524"/>
    <w:rsid w:val="004D26EF"/>
    <w:rsid w:val="004E17A1"/>
    <w:rsid w:val="004E27B7"/>
    <w:rsid w:val="004E29A2"/>
    <w:rsid w:val="004E2F6F"/>
    <w:rsid w:val="004E3F0D"/>
    <w:rsid w:val="004E6530"/>
    <w:rsid w:val="004F0FC6"/>
    <w:rsid w:val="004F2233"/>
    <w:rsid w:val="004F2925"/>
    <w:rsid w:val="004F2DA0"/>
    <w:rsid w:val="004F53C6"/>
    <w:rsid w:val="004F5754"/>
    <w:rsid w:val="004F7602"/>
    <w:rsid w:val="004F7A15"/>
    <w:rsid w:val="004F7A70"/>
    <w:rsid w:val="005004D4"/>
    <w:rsid w:val="00501F2A"/>
    <w:rsid w:val="00501FDD"/>
    <w:rsid w:val="0050355D"/>
    <w:rsid w:val="00503B84"/>
    <w:rsid w:val="00504423"/>
    <w:rsid w:val="005053EB"/>
    <w:rsid w:val="00505DFC"/>
    <w:rsid w:val="00505E1B"/>
    <w:rsid w:val="00506845"/>
    <w:rsid w:val="00507848"/>
    <w:rsid w:val="00511345"/>
    <w:rsid w:val="00520B3D"/>
    <w:rsid w:val="00521228"/>
    <w:rsid w:val="00521C16"/>
    <w:rsid w:val="00522FBB"/>
    <w:rsid w:val="00526FB1"/>
    <w:rsid w:val="005273EF"/>
    <w:rsid w:val="005276F1"/>
    <w:rsid w:val="00530151"/>
    <w:rsid w:val="005306A5"/>
    <w:rsid w:val="005327F1"/>
    <w:rsid w:val="00536ABC"/>
    <w:rsid w:val="00541E5C"/>
    <w:rsid w:val="00542086"/>
    <w:rsid w:val="00545FE0"/>
    <w:rsid w:val="00546AEB"/>
    <w:rsid w:val="00547E53"/>
    <w:rsid w:val="00547EFC"/>
    <w:rsid w:val="00550BBD"/>
    <w:rsid w:val="00551456"/>
    <w:rsid w:val="00552C72"/>
    <w:rsid w:val="00553092"/>
    <w:rsid w:val="00554FFF"/>
    <w:rsid w:val="00556188"/>
    <w:rsid w:val="00556956"/>
    <w:rsid w:val="00556C94"/>
    <w:rsid w:val="005603DE"/>
    <w:rsid w:val="00560E90"/>
    <w:rsid w:val="00562324"/>
    <w:rsid w:val="00565C31"/>
    <w:rsid w:val="00570840"/>
    <w:rsid w:val="0057285A"/>
    <w:rsid w:val="00573DE3"/>
    <w:rsid w:val="0057461B"/>
    <w:rsid w:val="005771AB"/>
    <w:rsid w:val="00583589"/>
    <w:rsid w:val="00585583"/>
    <w:rsid w:val="00586FE5"/>
    <w:rsid w:val="00587B87"/>
    <w:rsid w:val="00590B78"/>
    <w:rsid w:val="005915FF"/>
    <w:rsid w:val="0059183E"/>
    <w:rsid w:val="00591C69"/>
    <w:rsid w:val="005926E6"/>
    <w:rsid w:val="00595F29"/>
    <w:rsid w:val="0059678E"/>
    <w:rsid w:val="005974BD"/>
    <w:rsid w:val="005A15D8"/>
    <w:rsid w:val="005A1DB7"/>
    <w:rsid w:val="005A209B"/>
    <w:rsid w:val="005A2C27"/>
    <w:rsid w:val="005A421D"/>
    <w:rsid w:val="005A4E14"/>
    <w:rsid w:val="005A5DD7"/>
    <w:rsid w:val="005A73EC"/>
    <w:rsid w:val="005B202E"/>
    <w:rsid w:val="005B2448"/>
    <w:rsid w:val="005B37D7"/>
    <w:rsid w:val="005B4601"/>
    <w:rsid w:val="005B5F81"/>
    <w:rsid w:val="005B7500"/>
    <w:rsid w:val="005C0FDD"/>
    <w:rsid w:val="005C139C"/>
    <w:rsid w:val="005C216A"/>
    <w:rsid w:val="005C3F5A"/>
    <w:rsid w:val="005C4ADD"/>
    <w:rsid w:val="005C551A"/>
    <w:rsid w:val="005C632C"/>
    <w:rsid w:val="005D0087"/>
    <w:rsid w:val="005D144D"/>
    <w:rsid w:val="005D3535"/>
    <w:rsid w:val="005D39A9"/>
    <w:rsid w:val="005D3E3A"/>
    <w:rsid w:val="005D4A32"/>
    <w:rsid w:val="005D7028"/>
    <w:rsid w:val="005D7F01"/>
    <w:rsid w:val="005E33D2"/>
    <w:rsid w:val="005E3A00"/>
    <w:rsid w:val="005E4A41"/>
    <w:rsid w:val="005E4B67"/>
    <w:rsid w:val="005E5464"/>
    <w:rsid w:val="005E63F4"/>
    <w:rsid w:val="005F1101"/>
    <w:rsid w:val="005F415C"/>
    <w:rsid w:val="00601BCF"/>
    <w:rsid w:val="00602364"/>
    <w:rsid w:val="00602AF3"/>
    <w:rsid w:val="00603168"/>
    <w:rsid w:val="006048E3"/>
    <w:rsid w:val="0060593C"/>
    <w:rsid w:val="00607033"/>
    <w:rsid w:val="00607086"/>
    <w:rsid w:val="00607737"/>
    <w:rsid w:val="0061007B"/>
    <w:rsid w:val="00611409"/>
    <w:rsid w:val="006127F1"/>
    <w:rsid w:val="00613D18"/>
    <w:rsid w:val="0062045D"/>
    <w:rsid w:val="00620764"/>
    <w:rsid w:val="0062101B"/>
    <w:rsid w:val="0062346E"/>
    <w:rsid w:val="00626131"/>
    <w:rsid w:val="006269FF"/>
    <w:rsid w:val="00626F42"/>
    <w:rsid w:val="006270E6"/>
    <w:rsid w:val="00627420"/>
    <w:rsid w:val="00627FDA"/>
    <w:rsid w:val="00630385"/>
    <w:rsid w:val="00630D75"/>
    <w:rsid w:val="0063102C"/>
    <w:rsid w:val="00631323"/>
    <w:rsid w:val="00632684"/>
    <w:rsid w:val="00632BA6"/>
    <w:rsid w:val="00632F1C"/>
    <w:rsid w:val="0063358E"/>
    <w:rsid w:val="0063439B"/>
    <w:rsid w:val="0063455A"/>
    <w:rsid w:val="00634734"/>
    <w:rsid w:val="006355B1"/>
    <w:rsid w:val="006359EF"/>
    <w:rsid w:val="006367A9"/>
    <w:rsid w:val="00636C90"/>
    <w:rsid w:val="00640209"/>
    <w:rsid w:val="00641E48"/>
    <w:rsid w:val="00642301"/>
    <w:rsid w:val="006443CA"/>
    <w:rsid w:val="00647257"/>
    <w:rsid w:val="00647753"/>
    <w:rsid w:val="00647F7C"/>
    <w:rsid w:val="006500CF"/>
    <w:rsid w:val="00651E62"/>
    <w:rsid w:val="00652A44"/>
    <w:rsid w:val="006560CE"/>
    <w:rsid w:val="006619D3"/>
    <w:rsid w:val="00661E7A"/>
    <w:rsid w:val="00663A28"/>
    <w:rsid w:val="00664496"/>
    <w:rsid w:val="0066538A"/>
    <w:rsid w:val="00665DE0"/>
    <w:rsid w:val="0066701C"/>
    <w:rsid w:val="006707C1"/>
    <w:rsid w:val="00672138"/>
    <w:rsid w:val="0067248E"/>
    <w:rsid w:val="006735B8"/>
    <w:rsid w:val="00675114"/>
    <w:rsid w:val="00675E51"/>
    <w:rsid w:val="006767CA"/>
    <w:rsid w:val="00677BD4"/>
    <w:rsid w:val="006815B0"/>
    <w:rsid w:val="0068356E"/>
    <w:rsid w:val="00684747"/>
    <w:rsid w:val="0068521E"/>
    <w:rsid w:val="0068528B"/>
    <w:rsid w:val="00685BBD"/>
    <w:rsid w:val="00686870"/>
    <w:rsid w:val="006875DD"/>
    <w:rsid w:val="006925FA"/>
    <w:rsid w:val="0069261B"/>
    <w:rsid w:val="0069366E"/>
    <w:rsid w:val="00693AA5"/>
    <w:rsid w:val="00695F7C"/>
    <w:rsid w:val="00697145"/>
    <w:rsid w:val="006973A2"/>
    <w:rsid w:val="00697C6C"/>
    <w:rsid w:val="00697F1D"/>
    <w:rsid w:val="006A0290"/>
    <w:rsid w:val="006A175B"/>
    <w:rsid w:val="006A4447"/>
    <w:rsid w:val="006A504D"/>
    <w:rsid w:val="006A620B"/>
    <w:rsid w:val="006A63BF"/>
    <w:rsid w:val="006B0C82"/>
    <w:rsid w:val="006B1C6F"/>
    <w:rsid w:val="006B1D5B"/>
    <w:rsid w:val="006B3F1F"/>
    <w:rsid w:val="006B4040"/>
    <w:rsid w:val="006B55D1"/>
    <w:rsid w:val="006B6888"/>
    <w:rsid w:val="006B6E46"/>
    <w:rsid w:val="006B7BC3"/>
    <w:rsid w:val="006C21B6"/>
    <w:rsid w:val="006C389A"/>
    <w:rsid w:val="006C47BD"/>
    <w:rsid w:val="006C7B69"/>
    <w:rsid w:val="006D0EF6"/>
    <w:rsid w:val="006D0F6F"/>
    <w:rsid w:val="006D1DD6"/>
    <w:rsid w:val="006D6067"/>
    <w:rsid w:val="006D6F59"/>
    <w:rsid w:val="006E401D"/>
    <w:rsid w:val="006F0A02"/>
    <w:rsid w:val="006F1C0C"/>
    <w:rsid w:val="006F2109"/>
    <w:rsid w:val="006F23A7"/>
    <w:rsid w:val="006F2865"/>
    <w:rsid w:val="006F5D2C"/>
    <w:rsid w:val="006F61A5"/>
    <w:rsid w:val="006F73BF"/>
    <w:rsid w:val="006F7E70"/>
    <w:rsid w:val="007012E7"/>
    <w:rsid w:val="00701BB8"/>
    <w:rsid w:val="007031CC"/>
    <w:rsid w:val="007078B9"/>
    <w:rsid w:val="00710772"/>
    <w:rsid w:val="00713291"/>
    <w:rsid w:val="007216D2"/>
    <w:rsid w:val="0072391B"/>
    <w:rsid w:val="00725786"/>
    <w:rsid w:val="00725808"/>
    <w:rsid w:val="00725B08"/>
    <w:rsid w:val="007268E5"/>
    <w:rsid w:val="00733057"/>
    <w:rsid w:val="00734875"/>
    <w:rsid w:val="00735DAC"/>
    <w:rsid w:val="00736E7F"/>
    <w:rsid w:val="00741B84"/>
    <w:rsid w:val="00742EC6"/>
    <w:rsid w:val="00744890"/>
    <w:rsid w:val="00745122"/>
    <w:rsid w:val="00746664"/>
    <w:rsid w:val="00746753"/>
    <w:rsid w:val="007467DD"/>
    <w:rsid w:val="00746D69"/>
    <w:rsid w:val="007476E9"/>
    <w:rsid w:val="007514CD"/>
    <w:rsid w:val="00752A83"/>
    <w:rsid w:val="00755D7B"/>
    <w:rsid w:val="00756D09"/>
    <w:rsid w:val="007601D6"/>
    <w:rsid w:val="007607FA"/>
    <w:rsid w:val="00761FD3"/>
    <w:rsid w:val="00763D9E"/>
    <w:rsid w:val="00763DCB"/>
    <w:rsid w:val="00764F75"/>
    <w:rsid w:val="00766CAF"/>
    <w:rsid w:val="00766EB0"/>
    <w:rsid w:val="00770435"/>
    <w:rsid w:val="00770E1A"/>
    <w:rsid w:val="00772A31"/>
    <w:rsid w:val="00772C31"/>
    <w:rsid w:val="0077491D"/>
    <w:rsid w:val="00774A13"/>
    <w:rsid w:val="007767B8"/>
    <w:rsid w:val="00780164"/>
    <w:rsid w:val="00780D03"/>
    <w:rsid w:val="00782280"/>
    <w:rsid w:val="0078247A"/>
    <w:rsid w:val="00791A82"/>
    <w:rsid w:val="00792EAC"/>
    <w:rsid w:val="00794300"/>
    <w:rsid w:val="007976AD"/>
    <w:rsid w:val="007A43F0"/>
    <w:rsid w:val="007A6A01"/>
    <w:rsid w:val="007B452C"/>
    <w:rsid w:val="007B53F5"/>
    <w:rsid w:val="007B72D2"/>
    <w:rsid w:val="007B7ED0"/>
    <w:rsid w:val="007C065D"/>
    <w:rsid w:val="007C0A2A"/>
    <w:rsid w:val="007C0E48"/>
    <w:rsid w:val="007C199B"/>
    <w:rsid w:val="007C56F2"/>
    <w:rsid w:val="007C67B0"/>
    <w:rsid w:val="007C7E48"/>
    <w:rsid w:val="007D083B"/>
    <w:rsid w:val="007D15A8"/>
    <w:rsid w:val="007D4BB2"/>
    <w:rsid w:val="007D5993"/>
    <w:rsid w:val="007D6757"/>
    <w:rsid w:val="007D67FC"/>
    <w:rsid w:val="007E174B"/>
    <w:rsid w:val="007E3412"/>
    <w:rsid w:val="007E3BC9"/>
    <w:rsid w:val="007E587A"/>
    <w:rsid w:val="007E663B"/>
    <w:rsid w:val="007E7369"/>
    <w:rsid w:val="007F0C99"/>
    <w:rsid w:val="007F3C7B"/>
    <w:rsid w:val="007F4810"/>
    <w:rsid w:val="007F61EF"/>
    <w:rsid w:val="007F645F"/>
    <w:rsid w:val="007F6836"/>
    <w:rsid w:val="008020CC"/>
    <w:rsid w:val="008021C1"/>
    <w:rsid w:val="008054D8"/>
    <w:rsid w:val="00806017"/>
    <w:rsid w:val="00806FE8"/>
    <w:rsid w:val="008071AA"/>
    <w:rsid w:val="008078AB"/>
    <w:rsid w:val="008134A2"/>
    <w:rsid w:val="00815DFA"/>
    <w:rsid w:val="008175EB"/>
    <w:rsid w:val="00820ACB"/>
    <w:rsid w:val="00820C37"/>
    <w:rsid w:val="00822142"/>
    <w:rsid w:val="00822E10"/>
    <w:rsid w:val="00826418"/>
    <w:rsid w:val="00831941"/>
    <w:rsid w:val="008433D0"/>
    <w:rsid w:val="008437A7"/>
    <w:rsid w:val="00844594"/>
    <w:rsid w:val="0084491A"/>
    <w:rsid w:val="00853615"/>
    <w:rsid w:val="008538E2"/>
    <w:rsid w:val="00853A06"/>
    <w:rsid w:val="008550F5"/>
    <w:rsid w:val="00855456"/>
    <w:rsid w:val="008574D5"/>
    <w:rsid w:val="008575C8"/>
    <w:rsid w:val="00861E8A"/>
    <w:rsid w:val="008639E0"/>
    <w:rsid w:val="008707BA"/>
    <w:rsid w:val="008712BF"/>
    <w:rsid w:val="00872B5A"/>
    <w:rsid w:val="008756FA"/>
    <w:rsid w:val="0088145B"/>
    <w:rsid w:val="008818FE"/>
    <w:rsid w:val="00885C8B"/>
    <w:rsid w:val="00885F36"/>
    <w:rsid w:val="0088772F"/>
    <w:rsid w:val="00887ABB"/>
    <w:rsid w:val="00887CA1"/>
    <w:rsid w:val="00890225"/>
    <w:rsid w:val="00890771"/>
    <w:rsid w:val="00891B14"/>
    <w:rsid w:val="00894D58"/>
    <w:rsid w:val="00896620"/>
    <w:rsid w:val="008A5773"/>
    <w:rsid w:val="008B1A89"/>
    <w:rsid w:val="008B1B9D"/>
    <w:rsid w:val="008B267F"/>
    <w:rsid w:val="008B2774"/>
    <w:rsid w:val="008B52CE"/>
    <w:rsid w:val="008B567D"/>
    <w:rsid w:val="008B5A55"/>
    <w:rsid w:val="008C0020"/>
    <w:rsid w:val="008C06E6"/>
    <w:rsid w:val="008C259E"/>
    <w:rsid w:val="008C3181"/>
    <w:rsid w:val="008C3DFF"/>
    <w:rsid w:val="008C41ED"/>
    <w:rsid w:val="008C70D0"/>
    <w:rsid w:val="008D015E"/>
    <w:rsid w:val="008D07FD"/>
    <w:rsid w:val="008D0AD4"/>
    <w:rsid w:val="008D40BE"/>
    <w:rsid w:val="008D51E4"/>
    <w:rsid w:val="008E03AE"/>
    <w:rsid w:val="008E205C"/>
    <w:rsid w:val="008E52EB"/>
    <w:rsid w:val="008E569E"/>
    <w:rsid w:val="008E5761"/>
    <w:rsid w:val="008E59DC"/>
    <w:rsid w:val="008E617E"/>
    <w:rsid w:val="008E678B"/>
    <w:rsid w:val="008F2281"/>
    <w:rsid w:val="008F2D35"/>
    <w:rsid w:val="008F3141"/>
    <w:rsid w:val="008F3BA3"/>
    <w:rsid w:val="008F474D"/>
    <w:rsid w:val="008F5CD9"/>
    <w:rsid w:val="00901095"/>
    <w:rsid w:val="0090145C"/>
    <w:rsid w:val="00904A50"/>
    <w:rsid w:val="0090512A"/>
    <w:rsid w:val="00912676"/>
    <w:rsid w:val="00912770"/>
    <w:rsid w:val="00915C60"/>
    <w:rsid w:val="00916282"/>
    <w:rsid w:val="009168F6"/>
    <w:rsid w:val="009213A6"/>
    <w:rsid w:val="00922CEB"/>
    <w:rsid w:val="00923416"/>
    <w:rsid w:val="0092507A"/>
    <w:rsid w:val="00927122"/>
    <w:rsid w:val="00933AA7"/>
    <w:rsid w:val="0093473C"/>
    <w:rsid w:val="009360A5"/>
    <w:rsid w:val="00936117"/>
    <w:rsid w:val="009375E5"/>
    <w:rsid w:val="009402CA"/>
    <w:rsid w:val="00941906"/>
    <w:rsid w:val="0094563F"/>
    <w:rsid w:val="009458DB"/>
    <w:rsid w:val="009476C2"/>
    <w:rsid w:val="00953A5A"/>
    <w:rsid w:val="00954859"/>
    <w:rsid w:val="009558DD"/>
    <w:rsid w:val="009566CE"/>
    <w:rsid w:val="009602D9"/>
    <w:rsid w:val="009639EE"/>
    <w:rsid w:val="009647EE"/>
    <w:rsid w:val="00966639"/>
    <w:rsid w:val="009666F0"/>
    <w:rsid w:val="00971619"/>
    <w:rsid w:val="009726E1"/>
    <w:rsid w:val="00972D99"/>
    <w:rsid w:val="00975624"/>
    <w:rsid w:val="00975E3E"/>
    <w:rsid w:val="00977898"/>
    <w:rsid w:val="00981FEA"/>
    <w:rsid w:val="00982147"/>
    <w:rsid w:val="00984E63"/>
    <w:rsid w:val="009863CF"/>
    <w:rsid w:val="00992D8D"/>
    <w:rsid w:val="00994778"/>
    <w:rsid w:val="009954B0"/>
    <w:rsid w:val="00995C0F"/>
    <w:rsid w:val="009969ED"/>
    <w:rsid w:val="00997AF0"/>
    <w:rsid w:val="009A062E"/>
    <w:rsid w:val="009A2D7E"/>
    <w:rsid w:val="009A35F4"/>
    <w:rsid w:val="009A4203"/>
    <w:rsid w:val="009A5444"/>
    <w:rsid w:val="009A62ED"/>
    <w:rsid w:val="009A69B8"/>
    <w:rsid w:val="009B1462"/>
    <w:rsid w:val="009B4021"/>
    <w:rsid w:val="009B5E3F"/>
    <w:rsid w:val="009B6D20"/>
    <w:rsid w:val="009B7FF5"/>
    <w:rsid w:val="009C261A"/>
    <w:rsid w:val="009C5782"/>
    <w:rsid w:val="009C705E"/>
    <w:rsid w:val="009D0E6F"/>
    <w:rsid w:val="009D2C35"/>
    <w:rsid w:val="009D6668"/>
    <w:rsid w:val="009D6951"/>
    <w:rsid w:val="009E1589"/>
    <w:rsid w:val="009E1D37"/>
    <w:rsid w:val="009E2FBE"/>
    <w:rsid w:val="009E3254"/>
    <w:rsid w:val="009E3B95"/>
    <w:rsid w:val="009F2824"/>
    <w:rsid w:val="009F2B73"/>
    <w:rsid w:val="009F7299"/>
    <w:rsid w:val="00A00C0F"/>
    <w:rsid w:val="00A01AE0"/>
    <w:rsid w:val="00A02E5D"/>
    <w:rsid w:val="00A03CDD"/>
    <w:rsid w:val="00A065E3"/>
    <w:rsid w:val="00A07C2F"/>
    <w:rsid w:val="00A1173C"/>
    <w:rsid w:val="00A11B09"/>
    <w:rsid w:val="00A11E9B"/>
    <w:rsid w:val="00A13590"/>
    <w:rsid w:val="00A13DCB"/>
    <w:rsid w:val="00A140B5"/>
    <w:rsid w:val="00A15DD9"/>
    <w:rsid w:val="00A211CE"/>
    <w:rsid w:val="00A22959"/>
    <w:rsid w:val="00A22C15"/>
    <w:rsid w:val="00A266C4"/>
    <w:rsid w:val="00A269CE"/>
    <w:rsid w:val="00A30ED9"/>
    <w:rsid w:val="00A30EF0"/>
    <w:rsid w:val="00A3272B"/>
    <w:rsid w:val="00A33F45"/>
    <w:rsid w:val="00A41127"/>
    <w:rsid w:val="00A44D4A"/>
    <w:rsid w:val="00A45CEE"/>
    <w:rsid w:val="00A45CFD"/>
    <w:rsid w:val="00A46A7D"/>
    <w:rsid w:val="00A512AF"/>
    <w:rsid w:val="00A53D77"/>
    <w:rsid w:val="00A54E50"/>
    <w:rsid w:val="00A56217"/>
    <w:rsid w:val="00A616AC"/>
    <w:rsid w:val="00A62A70"/>
    <w:rsid w:val="00A631A3"/>
    <w:rsid w:val="00A6678D"/>
    <w:rsid w:val="00A66EFA"/>
    <w:rsid w:val="00A6722A"/>
    <w:rsid w:val="00A67460"/>
    <w:rsid w:val="00A70A2C"/>
    <w:rsid w:val="00A71C3F"/>
    <w:rsid w:val="00A71EF6"/>
    <w:rsid w:val="00A723A0"/>
    <w:rsid w:val="00A72455"/>
    <w:rsid w:val="00A7286E"/>
    <w:rsid w:val="00A729A3"/>
    <w:rsid w:val="00A77F66"/>
    <w:rsid w:val="00A80A93"/>
    <w:rsid w:val="00A8132E"/>
    <w:rsid w:val="00A81366"/>
    <w:rsid w:val="00A815A8"/>
    <w:rsid w:val="00A83577"/>
    <w:rsid w:val="00A84DA0"/>
    <w:rsid w:val="00A853DC"/>
    <w:rsid w:val="00A85C3E"/>
    <w:rsid w:val="00A87587"/>
    <w:rsid w:val="00A916F7"/>
    <w:rsid w:val="00A919FC"/>
    <w:rsid w:val="00A9387D"/>
    <w:rsid w:val="00A93DD8"/>
    <w:rsid w:val="00AA1598"/>
    <w:rsid w:val="00AA2E72"/>
    <w:rsid w:val="00AA304A"/>
    <w:rsid w:val="00AA3821"/>
    <w:rsid w:val="00AA53D3"/>
    <w:rsid w:val="00AA6592"/>
    <w:rsid w:val="00AA6767"/>
    <w:rsid w:val="00AA6FD8"/>
    <w:rsid w:val="00AA7718"/>
    <w:rsid w:val="00AA7954"/>
    <w:rsid w:val="00AB2711"/>
    <w:rsid w:val="00AB2821"/>
    <w:rsid w:val="00AB28D4"/>
    <w:rsid w:val="00AB2D41"/>
    <w:rsid w:val="00AB3839"/>
    <w:rsid w:val="00AB4FDB"/>
    <w:rsid w:val="00AB6E70"/>
    <w:rsid w:val="00AC2A1D"/>
    <w:rsid w:val="00AC2B33"/>
    <w:rsid w:val="00AC2E2F"/>
    <w:rsid w:val="00AC313D"/>
    <w:rsid w:val="00AC3FE0"/>
    <w:rsid w:val="00AC52A6"/>
    <w:rsid w:val="00AC664A"/>
    <w:rsid w:val="00AC7B51"/>
    <w:rsid w:val="00AC7BE6"/>
    <w:rsid w:val="00AD010F"/>
    <w:rsid w:val="00AD1586"/>
    <w:rsid w:val="00AD278B"/>
    <w:rsid w:val="00AD2DB8"/>
    <w:rsid w:val="00AD3AF6"/>
    <w:rsid w:val="00AD5455"/>
    <w:rsid w:val="00AD6731"/>
    <w:rsid w:val="00AD7CAD"/>
    <w:rsid w:val="00AE281B"/>
    <w:rsid w:val="00AE4B19"/>
    <w:rsid w:val="00AF347A"/>
    <w:rsid w:val="00AF5F40"/>
    <w:rsid w:val="00AF6CCC"/>
    <w:rsid w:val="00B00712"/>
    <w:rsid w:val="00B01903"/>
    <w:rsid w:val="00B02063"/>
    <w:rsid w:val="00B03B44"/>
    <w:rsid w:val="00B06AFA"/>
    <w:rsid w:val="00B07A2F"/>
    <w:rsid w:val="00B07A77"/>
    <w:rsid w:val="00B07EC0"/>
    <w:rsid w:val="00B128C2"/>
    <w:rsid w:val="00B12A00"/>
    <w:rsid w:val="00B13608"/>
    <w:rsid w:val="00B1489C"/>
    <w:rsid w:val="00B15CE9"/>
    <w:rsid w:val="00B1632E"/>
    <w:rsid w:val="00B2068C"/>
    <w:rsid w:val="00B21161"/>
    <w:rsid w:val="00B24D94"/>
    <w:rsid w:val="00B26FEF"/>
    <w:rsid w:val="00B309B2"/>
    <w:rsid w:val="00B31175"/>
    <w:rsid w:val="00B32995"/>
    <w:rsid w:val="00B33940"/>
    <w:rsid w:val="00B3498A"/>
    <w:rsid w:val="00B34D8D"/>
    <w:rsid w:val="00B36CB7"/>
    <w:rsid w:val="00B43CCE"/>
    <w:rsid w:val="00B43E80"/>
    <w:rsid w:val="00B50DD0"/>
    <w:rsid w:val="00B51278"/>
    <w:rsid w:val="00B55E5C"/>
    <w:rsid w:val="00B56DC0"/>
    <w:rsid w:val="00B572F9"/>
    <w:rsid w:val="00B61778"/>
    <w:rsid w:val="00B626E7"/>
    <w:rsid w:val="00B70B29"/>
    <w:rsid w:val="00B73E5C"/>
    <w:rsid w:val="00B743FE"/>
    <w:rsid w:val="00B76822"/>
    <w:rsid w:val="00B77A12"/>
    <w:rsid w:val="00B81B08"/>
    <w:rsid w:val="00B81DC5"/>
    <w:rsid w:val="00B82F58"/>
    <w:rsid w:val="00B85EBD"/>
    <w:rsid w:val="00B860C3"/>
    <w:rsid w:val="00B863A9"/>
    <w:rsid w:val="00B90853"/>
    <w:rsid w:val="00B91847"/>
    <w:rsid w:val="00B92E75"/>
    <w:rsid w:val="00B94AB2"/>
    <w:rsid w:val="00B950CB"/>
    <w:rsid w:val="00B96BDC"/>
    <w:rsid w:val="00BA0A63"/>
    <w:rsid w:val="00BA25E0"/>
    <w:rsid w:val="00BA28EC"/>
    <w:rsid w:val="00BA57F0"/>
    <w:rsid w:val="00BA581C"/>
    <w:rsid w:val="00BA5B1E"/>
    <w:rsid w:val="00BA66AD"/>
    <w:rsid w:val="00BA714B"/>
    <w:rsid w:val="00BB1FCC"/>
    <w:rsid w:val="00BB348C"/>
    <w:rsid w:val="00BB5584"/>
    <w:rsid w:val="00BB63F1"/>
    <w:rsid w:val="00BB7386"/>
    <w:rsid w:val="00BB7C83"/>
    <w:rsid w:val="00BC06AD"/>
    <w:rsid w:val="00BC4032"/>
    <w:rsid w:val="00BC675E"/>
    <w:rsid w:val="00BC738B"/>
    <w:rsid w:val="00BD14C8"/>
    <w:rsid w:val="00BD1716"/>
    <w:rsid w:val="00BD1EC1"/>
    <w:rsid w:val="00BD2529"/>
    <w:rsid w:val="00BD25C1"/>
    <w:rsid w:val="00BD3CE3"/>
    <w:rsid w:val="00BD40A7"/>
    <w:rsid w:val="00BD7504"/>
    <w:rsid w:val="00BE132C"/>
    <w:rsid w:val="00BE1949"/>
    <w:rsid w:val="00BE1C5F"/>
    <w:rsid w:val="00BE25A5"/>
    <w:rsid w:val="00BE2D5A"/>
    <w:rsid w:val="00BE4BA1"/>
    <w:rsid w:val="00BE7BBD"/>
    <w:rsid w:val="00BF14F9"/>
    <w:rsid w:val="00BF2C4B"/>
    <w:rsid w:val="00BF4C88"/>
    <w:rsid w:val="00BF7D65"/>
    <w:rsid w:val="00C053AD"/>
    <w:rsid w:val="00C0559A"/>
    <w:rsid w:val="00C05E6F"/>
    <w:rsid w:val="00C06485"/>
    <w:rsid w:val="00C07EC8"/>
    <w:rsid w:val="00C10C12"/>
    <w:rsid w:val="00C1231A"/>
    <w:rsid w:val="00C1247A"/>
    <w:rsid w:val="00C1287A"/>
    <w:rsid w:val="00C1797D"/>
    <w:rsid w:val="00C2510A"/>
    <w:rsid w:val="00C25AFF"/>
    <w:rsid w:val="00C26F00"/>
    <w:rsid w:val="00C31378"/>
    <w:rsid w:val="00C334A7"/>
    <w:rsid w:val="00C40BED"/>
    <w:rsid w:val="00C42DF6"/>
    <w:rsid w:val="00C47E57"/>
    <w:rsid w:val="00C506BB"/>
    <w:rsid w:val="00C5143C"/>
    <w:rsid w:val="00C5436C"/>
    <w:rsid w:val="00C5458C"/>
    <w:rsid w:val="00C54A21"/>
    <w:rsid w:val="00C55662"/>
    <w:rsid w:val="00C57BE6"/>
    <w:rsid w:val="00C605FA"/>
    <w:rsid w:val="00C609D0"/>
    <w:rsid w:val="00C625C3"/>
    <w:rsid w:val="00C63672"/>
    <w:rsid w:val="00C6516A"/>
    <w:rsid w:val="00C668FF"/>
    <w:rsid w:val="00C71B03"/>
    <w:rsid w:val="00C72345"/>
    <w:rsid w:val="00C73117"/>
    <w:rsid w:val="00C7567E"/>
    <w:rsid w:val="00C762EF"/>
    <w:rsid w:val="00C77C73"/>
    <w:rsid w:val="00C77D4A"/>
    <w:rsid w:val="00C77DD2"/>
    <w:rsid w:val="00C82FDD"/>
    <w:rsid w:val="00C83F7C"/>
    <w:rsid w:val="00C8459A"/>
    <w:rsid w:val="00C852D4"/>
    <w:rsid w:val="00C9035A"/>
    <w:rsid w:val="00C90C44"/>
    <w:rsid w:val="00C91A2F"/>
    <w:rsid w:val="00C94279"/>
    <w:rsid w:val="00C95255"/>
    <w:rsid w:val="00C9643A"/>
    <w:rsid w:val="00C9677F"/>
    <w:rsid w:val="00CA14C1"/>
    <w:rsid w:val="00CA1F35"/>
    <w:rsid w:val="00CA2198"/>
    <w:rsid w:val="00CA2BA5"/>
    <w:rsid w:val="00CA3BA7"/>
    <w:rsid w:val="00CA43BF"/>
    <w:rsid w:val="00CA5766"/>
    <w:rsid w:val="00CB1606"/>
    <w:rsid w:val="00CB1DB1"/>
    <w:rsid w:val="00CB4CEA"/>
    <w:rsid w:val="00CB6327"/>
    <w:rsid w:val="00CB75DC"/>
    <w:rsid w:val="00CB784E"/>
    <w:rsid w:val="00CC35BD"/>
    <w:rsid w:val="00CC6D33"/>
    <w:rsid w:val="00CD157D"/>
    <w:rsid w:val="00CD564B"/>
    <w:rsid w:val="00CD5E88"/>
    <w:rsid w:val="00CD77FF"/>
    <w:rsid w:val="00CE0EEE"/>
    <w:rsid w:val="00CE28F2"/>
    <w:rsid w:val="00CE6108"/>
    <w:rsid w:val="00CE67E7"/>
    <w:rsid w:val="00CE75CD"/>
    <w:rsid w:val="00CE7D73"/>
    <w:rsid w:val="00CF06F7"/>
    <w:rsid w:val="00CF089C"/>
    <w:rsid w:val="00CF1BEF"/>
    <w:rsid w:val="00CF2733"/>
    <w:rsid w:val="00CF2A42"/>
    <w:rsid w:val="00CF3884"/>
    <w:rsid w:val="00CF66A7"/>
    <w:rsid w:val="00CF705A"/>
    <w:rsid w:val="00D02984"/>
    <w:rsid w:val="00D03ADD"/>
    <w:rsid w:val="00D0732A"/>
    <w:rsid w:val="00D10462"/>
    <w:rsid w:val="00D107DE"/>
    <w:rsid w:val="00D12810"/>
    <w:rsid w:val="00D155A0"/>
    <w:rsid w:val="00D15D17"/>
    <w:rsid w:val="00D170CB"/>
    <w:rsid w:val="00D20B6B"/>
    <w:rsid w:val="00D21B44"/>
    <w:rsid w:val="00D24F24"/>
    <w:rsid w:val="00D2557B"/>
    <w:rsid w:val="00D2762D"/>
    <w:rsid w:val="00D31F7E"/>
    <w:rsid w:val="00D3209A"/>
    <w:rsid w:val="00D32315"/>
    <w:rsid w:val="00D32E62"/>
    <w:rsid w:val="00D3324C"/>
    <w:rsid w:val="00D336B6"/>
    <w:rsid w:val="00D33BAD"/>
    <w:rsid w:val="00D3704C"/>
    <w:rsid w:val="00D37F63"/>
    <w:rsid w:val="00D4088F"/>
    <w:rsid w:val="00D43704"/>
    <w:rsid w:val="00D43FC1"/>
    <w:rsid w:val="00D45340"/>
    <w:rsid w:val="00D466A4"/>
    <w:rsid w:val="00D46B4E"/>
    <w:rsid w:val="00D46CFA"/>
    <w:rsid w:val="00D4784E"/>
    <w:rsid w:val="00D501AF"/>
    <w:rsid w:val="00D509CA"/>
    <w:rsid w:val="00D52F54"/>
    <w:rsid w:val="00D535F6"/>
    <w:rsid w:val="00D547AD"/>
    <w:rsid w:val="00D570EE"/>
    <w:rsid w:val="00D60FA7"/>
    <w:rsid w:val="00D623C4"/>
    <w:rsid w:val="00D6297E"/>
    <w:rsid w:val="00D63656"/>
    <w:rsid w:val="00D6395F"/>
    <w:rsid w:val="00D641D5"/>
    <w:rsid w:val="00D648D4"/>
    <w:rsid w:val="00D65617"/>
    <w:rsid w:val="00D70F2A"/>
    <w:rsid w:val="00D70FDF"/>
    <w:rsid w:val="00D76E0D"/>
    <w:rsid w:val="00D77EC0"/>
    <w:rsid w:val="00D80075"/>
    <w:rsid w:val="00D823EA"/>
    <w:rsid w:val="00D82EC9"/>
    <w:rsid w:val="00D841D7"/>
    <w:rsid w:val="00D84763"/>
    <w:rsid w:val="00D874B7"/>
    <w:rsid w:val="00D90F52"/>
    <w:rsid w:val="00D91037"/>
    <w:rsid w:val="00D93431"/>
    <w:rsid w:val="00D93C4E"/>
    <w:rsid w:val="00D93FA8"/>
    <w:rsid w:val="00D96983"/>
    <w:rsid w:val="00D97ECE"/>
    <w:rsid w:val="00DA205E"/>
    <w:rsid w:val="00DA6333"/>
    <w:rsid w:val="00DB0740"/>
    <w:rsid w:val="00DB0827"/>
    <w:rsid w:val="00DB1819"/>
    <w:rsid w:val="00DB45A6"/>
    <w:rsid w:val="00DB7B90"/>
    <w:rsid w:val="00DC0839"/>
    <w:rsid w:val="00DC1E06"/>
    <w:rsid w:val="00DC352B"/>
    <w:rsid w:val="00DC41EB"/>
    <w:rsid w:val="00DC4601"/>
    <w:rsid w:val="00DC6068"/>
    <w:rsid w:val="00DC7783"/>
    <w:rsid w:val="00DD011F"/>
    <w:rsid w:val="00DD7AA0"/>
    <w:rsid w:val="00DE1746"/>
    <w:rsid w:val="00DE1CC9"/>
    <w:rsid w:val="00DE238B"/>
    <w:rsid w:val="00DE3B36"/>
    <w:rsid w:val="00DE4BFC"/>
    <w:rsid w:val="00DE7358"/>
    <w:rsid w:val="00DE7C36"/>
    <w:rsid w:val="00DF082F"/>
    <w:rsid w:val="00DF0F28"/>
    <w:rsid w:val="00DF268F"/>
    <w:rsid w:val="00DF3AFC"/>
    <w:rsid w:val="00DF6879"/>
    <w:rsid w:val="00DF6C44"/>
    <w:rsid w:val="00E03862"/>
    <w:rsid w:val="00E04FE1"/>
    <w:rsid w:val="00E06311"/>
    <w:rsid w:val="00E064BF"/>
    <w:rsid w:val="00E07817"/>
    <w:rsid w:val="00E1184D"/>
    <w:rsid w:val="00E148E6"/>
    <w:rsid w:val="00E155E8"/>
    <w:rsid w:val="00E15693"/>
    <w:rsid w:val="00E16980"/>
    <w:rsid w:val="00E177FC"/>
    <w:rsid w:val="00E21718"/>
    <w:rsid w:val="00E21CEA"/>
    <w:rsid w:val="00E21D7D"/>
    <w:rsid w:val="00E23238"/>
    <w:rsid w:val="00E245C8"/>
    <w:rsid w:val="00E24FCD"/>
    <w:rsid w:val="00E309BC"/>
    <w:rsid w:val="00E31A7A"/>
    <w:rsid w:val="00E343AD"/>
    <w:rsid w:val="00E34F15"/>
    <w:rsid w:val="00E35232"/>
    <w:rsid w:val="00E355D2"/>
    <w:rsid w:val="00E35A4C"/>
    <w:rsid w:val="00E41051"/>
    <w:rsid w:val="00E4152C"/>
    <w:rsid w:val="00E417BB"/>
    <w:rsid w:val="00E44687"/>
    <w:rsid w:val="00E44C43"/>
    <w:rsid w:val="00E47229"/>
    <w:rsid w:val="00E51972"/>
    <w:rsid w:val="00E52350"/>
    <w:rsid w:val="00E57B43"/>
    <w:rsid w:val="00E6003A"/>
    <w:rsid w:val="00E60CDE"/>
    <w:rsid w:val="00E63FEC"/>
    <w:rsid w:val="00E64DDD"/>
    <w:rsid w:val="00E65AF4"/>
    <w:rsid w:val="00E65B32"/>
    <w:rsid w:val="00E66CCF"/>
    <w:rsid w:val="00E709F4"/>
    <w:rsid w:val="00E73926"/>
    <w:rsid w:val="00E73FA8"/>
    <w:rsid w:val="00E77FEF"/>
    <w:rsid w:val="00E833F8"/>
    <w:rsid w:val="00E83C9D"/>
    <w:rsid w:val="00E8586A"/>
    <w:rsid w:val="00E91E41"/>
    <w:rsid w:val="00E92001"/>
    <w:rsid w:val="00EA1A1D"/>
    <w:rsid w:val="00EA2FD2"/>
    <w:rsid w:val="00EA504C"/>
    <w:rsid w:val="00EB0F49"/>
    <w:rsid w:val="00EB249D"/>
    <w:rsid w:val="00EB26CF"/>
    <w:rsid w:val="00EB3CF4"/>
    <w:rsid w:val="00EB41E0"/>
    <w:rsid w:val="00EB7440"/>
    <w:rsid w:val="00EB77FC"/>
    <w:rsid w:val="00EB78B1"/>
    <w:rsid w:val="00EB7D28"/>
    <w:rsid w:val="00EC3621"/>
    <w:rsid w:val="00EC390D"/>
    <w:rsid w:val="00EC3D17"/>
    <w:rsid w:val="00EC4652"/>
    <w:rsid w:val="00EC54AB"/>
    <w:rsid w:val="00EC6CAA"/>
    <w:rsid w:val="00EC7C2A"/>
    <w:rsid w:val="00ED0A76"/>
    <w:rsid w:val="00ED1343"/>
    <w:rsid w:val="00ED249E"/>
    <w:rsid w:val="00ED263E"/>
    <w:rsid w:val="00ED3D60"/>
    <w:rsid w:val="00ED3FB2"/>
    <w:rsid w:val="00ED4EED"/>
    <w:rsid w:val="00ED56F0"/>
    <w:rsid w:val="00ED68CB"/>
    <w:rsid w:val="00ED6A3F"/>
    <w:rsid w:val="00ED6FD0"/>
    <w:rsid w:val="00ED71CD"/>
    <w:rsid w:val="00EE16AA"/>
    <w:rsid w:val="00EE1BF3"/>
    <w:rsid w:val="00EE34C8"/>
    <w:rsid w:val="00EE482A"/>
    <w:rsid w:val="00EE4CD1"/>
    <w:rsid w:val="00EE4E67"/>
    <w:rsid w:val="00EE611C"/>
    <w:rsid w:val="00EE7A78"/>
    <w:rsid w:val="00EE7B19"/>
    <w:rsid w:val="00EF0A00"/>
    <w:rsid w:val="00EF154D"/>
    <w:rsid w:val="00EF28E2"/>
    <w:rsid w:val="00EF40D9"/>
    <w:rsid w:val="00EF4A0B"/>
    <w:rsid w:val="00EF53FE"/>
    <w:rsid w:val="00EF561D"/>
    <w:rsid w:val="00EF6721"/>
    <w:rsid w:val="00F015EB"/>
    <w:rsid w:val="00F01986"/>
    <w:rsid w:val="00F0646E"/>
    <w:rsid w:val="00F0743E"/>
    <w:rsid w:val="00F100EF"/>
    <w:rsid w:val="00F11283"/>
    <w:rsid w:val="00F140EA"/>
    <w:rsid w:val="00F22C04"/>
    <w:rsid w:val="00F27A3F"/>
    <w:rsid w:val="00F311C1"/>
    <w:rsid w:val="00F32AA4"/>
    <w:rsid w:val="00F32D73"/>
    <w:rsid w:val="00F369CB"/>
    <w:rsid w:val="00F3749C"/>
    <w:rsid w:val="00F3760F"/>
    <w:rsid w:val="00F41687"/>
    <w:rsid w:val="00F416DA"/>
    <w:rsid w:val="00F41F85"/>
    <w:rsid w:val="00F42452"/>
    <w:rsid w:val="00F431A7"/>
    <w:rsid w:val="00F457EC"/>
    <w:rsid w:val="00F46454"/>
    <w:rsid w:val="00F504C3"/>
    <w:rsid w:val="00F50A9E"/>
    <w:rsid w:val="00F52D0E"/>
    <w:rsid w:val="00F5437C"/>
    <w:rsid w:val="00F54A7B"/>
    <w:rsid w:val="00F54C47"/>
    <w:rsid w:val="00F559DB"/>
    <w:rsid w:val="00F56305"/>
    <w:rsid w:val="00F5687B"/>
    <w:rsid w:val="00F56F76"/>
    <w:rsid w:val="00F57116"/>
    <w:rsid w:val="00F57248"/>
    <w:rsid w:val="00F6250C"/>
    <w:rsid w:val="00F66382"/>
    <w:rsid w:val="00F67B5A"/>
    <w:rsid w:val="00F70FB2"/>
    <w:rsid w:val="00F71803"/>
    <w:rsid w:val="00F739B4"/>
    <w:rsid w:val="00F74174"/>
    <w:rsid w:val="00F747CE"/>
    <w:rsid w:val="00F77206"/>
    <w:rsid w:val="00F80394"/>
    <w:rsid w:val="00F82073"/>
    <w:rsid w:val="00F8208F"/>
    <w:rsid w:val="00F827F8"/>
    <w:rsid w:val="00F82DC3"/>
    <w:rsid w:val="00F83C6B"/>
    <w:rsid w:val="00F8445C"/>
    <w:rsid w:val="00F855A1"/>
    <w:rsid w:val="00F86B4F"/>
    <w:rsid w:val="00F86C16"/>
    <w:rsid w:val="00F878B6"/>
    <w:rsid w:val="00F90E70"/>
    <w:rsid w:val="00F94308"/>
    <w:rsid w:val="00F96CA1"/>
    <w:rsid w:val="00F97EE9"/>
    <w:rsid w:val="00FA0AE8"/>
    <w:rsid w:val="00FA11C9"/>
    <w:rsid w:val="00FA1B14"/>
    <w:rsid w:val="00FA35B5"/>
    <w:rsid w:val="00FA380E"/>
    <w:rsid w:val="00FA519E"/>
    <w:rsid w:val="00FA5A9A"/>
    <w:rsid w:val="00FA6C95"/>
    <w:rsid w:val="00FA79E6"/>
    <w:rsid w:val="00FA7F59"/>
    <w:rsid w:val="00FB0364"/>
    <w:rsid w:val="00FB0E6C"/>
    <w:rsid w:val="00FB1256"/>
    <w:rsid w:val="00FB2ABF"/>
    <w:rsid w:val="00FB3115"/>
    <w:rsid w:val="00FB4A43"/>
    <w:rsid w:val="00FB5FFE"/>
    <w:rsid w:val="00FB7142"/>
    <w:rsid w:val="00FC041C"/>
    <w:rsid w:val="00FC1EC5"/>
    <w:rsid w:val="00FC3D0B"/>
    <w:rsid w:val="00FC4400"/>
    <w:rsid w:val="00FC5846"/>
    <w:rsid w:val="00FC5A94"/>
    <w:rsid w:val="00FC5AB6"/>
    <w:rsid w:val="00FC6D74"/>
    <w:rsid w:val="00FC75DF"/>
    <w:rsid w:val="00FD004A"/>
    <w:rsid w:val="00FD08E5"/>
    <w:rsid w:val="00FD12FC"/>
    <w:rsid w:val="00FD2573"/>
    <w:rsid w:val="00FD3E2C"/>
    <w:rsid w:val="00FD4B4B"/>
    <w:rsid w:val="00FE1186"/>
    <w:rsid w:val="00FE2B0B"/>
    <w:rsid w:val="00FE2E0F"/>
    <w:rsid w:val="00FE3E37"/>
    <w:rsid w:val="00FE5C7F"/>
    <w:rsid w:val="00FE6014"/>
    <w:rsid w:val="00FF0B64"/>
    <w:rsid w:val="00FF2DD4"/>
    <w:rsid w:val="00FF3354"/>
    <w:rsid w:val="00FF3A1F"/>
    <w:rsid w:val="00FF3D5D"/>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link w:val="Heading3Char"/>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link w:val="CommentTextChar"/>
    <w:uiPriority w:val="99"/>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uiPriority w:val="99"/>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6"/>
      </w:numPr>
      <w:spacing w:before="60" w:after="0" w:line="240" w:lineRule="atLeast"/>
      <w:jc w:val="left"/>
    </w:pPr>
    <w:rPr>
      <w:rFonts w:ascii="Verdana" w:hAnsi="Verdana"/>
      <w:kern w:val="18"/>
      <w:sz w:val="17"/>
    </w:rPr>
  </w:style>
  <w:style w:type="character" w:customStyle="1" w:styleId="CommentTextChar">
    <w:name w:val="Comment Text Char"/>
    <w:link w:val="CommentText"/>
    <w:uiPriority w:val="99"/>
    <w:semiHidden/>
    <w:rsid w:val="00DA6333"/>
    <w:rPr>
      <w:rFonts w:ascii="Times New Roman" w:eastAsia="Times New Roman" w:hAnsi="Times New Roman"/>
    </w:rPr>
  </w:style>
  <w:style w:type="character" w:customStyle="1" w:styleId="apple-converted-space">
    <w:name w:val="apple-converted-space"/>
    <w:rsid w:val="000D6141"/>
  </w:style>
  <w:style w:type="character" w:customStyle="1" w:styleId="title1">
    <w:name w:val="title1"/>
    <w:rsid w:val="000D6141"/>
  </w:style>
  <w:style w:type="character" w:customStyle="1" w:styleId="Heading3Char">
    <w:name w:val="Heading 3 Char"/>
    <w:link w:val="Heading3"/>
    <w:rsid w:val="000D6141"/>
    <w:rPr>
      <w:rFonts w:ascii="Arial" w:eastAsia="Times New Roman" w:hAnsi="Arial"/>
      <w:i/>
      <w:kern w:val="32"/>
      <w:sz w:val="18"/>
    </w:rPr>
  </w:style>
  <w:style w:type="paragraph" w:styleId="ListParagraph">
    <w:name w:val="List Paragraph"/>
    <w:basedOn w:val="Normal"/>
    <w:uiPriority w:val="34"/>
    <w:qFormat/>
    <w:rsid w:val="00887ABB"/>
    <w:pPr>
      <w:ind w:left="720"/>
      <w:contextualSpacing/>
    </w:pPr>
  </w:style>
  <w:style w:type="table" w:styleId="TableGrid">
    <w:name w:val="Table Grid"/>
    <w:basedOn w:val="TableNormal"/>
    <w:uiPriority w:val="59"/>
    <w:rsid w:val="003868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list">
    <w:name w:val="numberlist"/>
    <w:basedOn w:val="Normal"/>
    <w:qFormat/>
    <w:rsid w:val="00FC1EC5"/>
    <w:pPr>
      <w:numPr>
        <w:numId w:val="30"/>
      </w:numPr>
      <w:spacing w:before="320" w:line="480" w:lineRule="auto"/>
      <w:jc w:val="left"/>
    </w:pPr>
    <w:rPr>
      <w:rFonts w:ascii="Palatino Linotype" w:hAnsi="Palatino Linotype"/>
      <w:bCs/>
      <w:color w:val="000000"/>
      <w:sz w:val="22"/>
      <w:szCs w:val="22"/>
    </w:rPr>
  </w:style>
  <w:style w:type="character" w:styleId="Strong">
    <w:name w:val="Strong"/>
    <w:basedOn w:val="DefaultParagraphFont"/>
    <w:uiPriority w:val="22"/>
    <w:qFormat/>
    <w:rsid w:val="00F015EB"/>
    <w:rPr>
      <w:b/>
      <w:bCs/>
    </w:rPr>
  </w:style>
  <w:style w:type="paragraph" w:styleId="NormalWeb">
    <w:name w:val="Normal (Web)"/>
    <w:basedOn w:val="Normal"/>
    <w:uiPriority w:val="99"/>
    <w:semiHidden/>
    <w:unhideWhenUsed/>
    <w:rsid w:val="00FB2ABF"/>
    <w:pPr>
      <w:spacing w:before="100" w:beforeAutospacing="1" w:after="100" w:afterAutospacing="1"/>
      <w:jc w:val="left"/>
    </w:pPr>
    <w:rPr>
      <w:rFonts w:ascii="Times" w:eastAsia="Times" w:hAnsi="Tim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link w:val="Heading3Char"/>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link w:val="CommentTextChar"/>
    <w:uiPriority w:val="99"/>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uiPriority w:val="99"/>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6"/>
      </w:numPr>
      <w:spacing w:before="60" w:after="0" w:line="240" w:lineRule="atLeast"/>
      <w:jc w:val="left"/>
    </w:pPr>
    <w:rPr>
      <w:rFonts w:ascii="Verdana" w:hAnsi="Verdana"/>
      <w:kern w:val="18"/>
      <w:sz w:val="17"/>
    </w:rPr>
  </w:style>
  <w:style w:type="character" w:customStyle="1" w:styleId="CommentTextChar">
    <w:name w:val="Comment Text Char"/>
    <w:link w:val="CommentText"/>
    <w:uiPriority w:val="99"/>
    <w:semiHidden/>
    <w:rsid w:val="00DA6333"/>
    <w:rPr>
      <w:rFonts w:ascii="Times New Roman" w:eastAsia="Times New Roman" w:hAnsi="Times New Roman"/>
    </w:rPr>
  </w:style>
  <w:style w:type="character" w:customStyle="1" w:styleId="apple-converted-space">
    <w:name w:val="apple-converted-space"/>
    <w:rsid w:val="000D6141"/>
  </w:style>
  <w:style w:type="character" w:customStyle="1" w:styleId="title1">
    <w:name w:val="title1"/>
    <w:rsid w:val="000D6141"/>
  </w:style>
  <w:style w:type="character" w:customStyle="1" w:styleId="Heading3Char">
    <w:name w:val="Heading 3 Char"/>
    <w:link w:val="Heading3"/>
    <w:rsid w:val="000D6141"/>
    <w:rPr>
      <w:rFonts w:ascii="Arial" w:eastAsia="Times New Roman" w:hAnsi="Arial"/>
      <w:i/>
      <w:kern w:val="32"/>
      <w:sz w:val="18"/>
    </w:rPr>
  </w:style>
  <w:style w:type="paragraph" w:styleId="ListParagraph">
    <w:name w:val="List Paragraph"/>
    <w:basedOn w:val="Normal"/>
    <w:uiPriority w:val="34"/>
    <w:qFormat/>
    <w:rsid w:val="00887ABB"/>
    <w:pPr>
      <w:ind w:left="720"/>
      <w:contextualSpacing/>
    </w:pPr>
  </w:style>
  <w:style w:type="table" w:styleId="TableGrid">
    <w:name w:val="Table Grid"/>
    <w:basedOn w:val="TableNormal"/>
    <w:uiPriority w:val="59"/>
    <w:rsid w:val="003868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umberlist">
    <w:name w:val="numberlist"/>
    <w:basedOn w:val="Normal"/>
    <w:qFormat/>
    <w:rsid w:val="00FC1EC5"/>
    <w:pPr>
      <w:numPr>
        <w:numId w:val="30"/>
      </w:numPr>
      <w:spacing w:before="320" w:line="480" w:lineRule="auto"/>
      <w:jc w:val="left"/>
    </w:pPr>
    <w:rPr>
      <w:rFonts w:ascii="Palatino Linotype" w:hAnsi="Palatino Linotype"/>
      <w:bCs/>
      <w:color w:val="000000"/>
      <w:sz w:val="22"/>
      <w:szCs w:val="22"/>
    </w:rPr>
  </w:style>
  <w:style w:type="character" w:styleId="Strong">
    <w:name w:val="Strong"/>
    <w:basedOn w:val="DefaultParagraphFont"/>
    <w:uiPriority w:val="22"/>
    <w:qFormat/>
    <w:rsid w:val="00F015EB"/>
    <w:rPr>
      <w:b/>
      <w:bCs/>
    </w:rPr>
  </w:style>
  <w:style w:type="paragraph" w:styleId="NormalWeb">
    <w:name w:val="Normal (Web)"/>
    <w:basedOn w:val="Normal"/>
    <w:uiPriority w:val="99"/>
    <w:semiHidden/>
    <w:unhideWhenUsed/>
    <w:rsid w:val="00FB2ABF"/>
    <w:pPr>
      <w:spacing w:before="100" w:beforeAutospacing="1" w:after="100" w:afterAutospacing="1"/>
      <w:jc w:val="left"/>
    </w:pPr>
    <w:rPr>
      <w:rFonts w:ascii="Times" w:eastAsia="Times" w:hAnsi="Tim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88104">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74881710">
      <w:bodyDiv w:val="1"/>
      <w:marLeft w:val="0"/>
      <w:marRight w:val="0"/>
      <w:marTop w:val="0"/>
      <w:marBottom w:val="0"/>
      <w:divBdr>
        <w:top w:val="none" w:sz="0" w:space="0" w:color="auto"/>
        <w:left w:val="none" w:sz="0" w:space="0" w:color="auto"/>
        <w:bottom w:val="none" w:sz="0" w:space="0" w:color="auto"/>
        <w:right w:val="none" w:sz="0" w:space="0" w:color="auto"/>
      </w:divBdr>
    </w:div>
    <w:div w:id="253906440">
      <w:bodyDiv w:val="1"/>
      <w:marLeft w:val="0"/>
      <w:marRight w:val="0"/>
      <w:marTop w:val="0"/>
      <w:marBottom w:val="0"/>
      <w:divBdr>
        <w:top w:val="none" w:sz="0" w:space="0" w:color="auto"/>
        <w:left w:val="none" w:sz="0" w:space="0" w:color="auto"/>
        <w:bottom w:val="none" w:sz="0" w:space="0" w:color="auto"/>
        <w:right w:val="none" w:sz="0" w:space="0" w:color="auto"/>
      </w:divBdr>
      <w:divsChild>
        <w:div w:id="249972958">
          <w:marLeft w:val="547"/>
          <w:marRight w:val="0"/>
          <w:marTop w:val="67"/>
          <w:marBottom w:val="0"/>
          <w:divBdr>
            <w:top w:val="none" w:sz="0" w:space="0" w:color="auto"/>
            <w:left w:val="none" w:sz="0" w:space="0" w:color="auto"/>
            <w:bottom w:val="none" w:sz="0" w:space="0" w:color="auto"/>
            <w:right w:val="none" w:sz="0" w:space="0" w:color="auto"/>
          </w:divBdr>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59957652">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56092577">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57277714">
      <w:bodyDiv w:val="1"/>
      <w:marLeft w:val="0"/>
      <w:marRight w:val="0"/>
      <w:marTop w:val="0"/>
      <w:marBottom w:val="0"/>
      <w:divBdr>
        <w:top w:val="none" w:sz="0" w:space="0" w:color="auto"/>
        <w:left w:val="none" w:sz="0" w:space="0" w:color="auto"/>
        <w:bottom w:val="none" w:sz="0" w:space="0" w:color="auto"/>
        <w:right w:val="none" w:sz="0" w:space="0" w:color="auto"/>
      </w:divBdr>
    </w:div>
    <w:div w:id="880821790">
      <w:bodyDiv w:val="1"/>
      <w:marLeft w:val="0"/>
      <w:marRight w:val="0"/>
      <w:marTop w:val="0"/>
      <w:marBottom w:val="0"/>
      <w:divBdr>
        <w:top w:val="none" w:sz="0" w:space="0" w:color="auto"/>
        <w:left w:val="none" w:sz="0" w:space="0" w:color="auto"/>
        <w:bottom w:val="none" w:sz="0" w:space="0" w:color="auto"/>
        <w:right w:val="none" w:sz="0" w:space="0" w:color="auto"/>
      </w:divBdr>
    </w:div>
    <w:div w:id="922371297">
      <w:bodyDiv w:val="1"/>
      <w:marLeft w:val="0"/>
      <w:marRight w:val="0"/>
      <w:marTop w:val="0"/>
      <w:marBottom w:val="0"/>
      <w:divBdr>
        <w:top w:val="none" w:sz="0" w:space="0" w:color="auto"/>
        <w:left w:val="none" w:sz="0" w:space="0" w:color="auto"/>
        <w:bottom w:val="none" w:sz="0" w:space="0" w:color="auto"/>
        <w:right w:val="none" w:sz="0" w:space="0" w:color="auto"/>
      </w:divBdr>
    </w:div>
    <w:div w:id="1020427859">
      <w:bodyDiv w:val="1"/>
      <w:marLeft w:val="0"/>
      <w:marRight w:val="0"/>
      <w:marTop w:val="0"/>
      <w:marBottom w:val="0"/>
      <w:divBdr>
        <w:top w:val="none" w:sz="0" w:space="0" w:color="auto"/>
        <w:left w:val="none" w:sz="0" w:space="0" w:color="auto"/>
        <w:bottom w:val="none" w:sz="0" w:space="0" w:color="auto"/>
        <w:right w:val="none" w:sz="0" w:space="0" w:color="auto"/>
      </w:divBdr>
      <w:divsChild>
        <w:div w:id="2095274946">
          <w:marLeft w:val="547"/>
          <w:marRight w:val="0"/>
          <w:marTop w:val="67"/>
          <w:marBottom w:val="0"/>
          <w:divBdr>
            <w:top w:val="none" w:sz="0" w:space="0" w:color="auto"/>
            <w:left w:val="none" w:sz="0" w:space="0" w:color="auto"/>
            <w:bottom w:val="none" w:sz="0" w:space="0" w:color="auto"/>
            <w:right w:val="none" w:sz="0" w:space="0" w:color="auto"/>
          </w:divBdr>
        </w:div>
      </w:divsChild>
    </w:div>
    <w:div w:id="109428544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69661179">
      <w:bodyDiv w:val="1"/>
      <w:marLeft w:val="0"/>
      <w:marRight w:val="0"/>
      <w:marTop w:val="0"/>
      <w:marBottom w:val="0"/>
      <w:divBdr>
        <w:top w:val="none" w:sz="0" w:space="0" w:color="auto"/>
        <w:left w:val="none" w:sz="0" w:space="0" w:color="auto"/>
        <w:bottom w:val="none" w:sz="0" w:space="0" w:color="auto"/>
        <w:right w:val="none" w:sz="0" w:space="0" w:color="auto"/>
      </w:divBdr>
      <w:divsChild>
        <w:div w:id="985741761">
          <w:marLeft w:val="547"/>
          <w:marRight w:val="0"/>
          <w:marTop w:val="67"/>
          <w:marBottom w:val="0"/>
          <w:divBdr>
            <w:top w:val="none" w:sz="0" w:space="0" w:color="auto"/>
            <w:left w:val="none" w:sz="0" w:space="0" w:color="auto"/>
            <w:bottom w:val="none" w:sz="0" w:space="0" w:color="auto"/>
            <w:right w:val="none" w:sz="0" w:space="0" w:color="auto"/>
          </w:divBdr>
        </w:div>
      </w:divsChild>
    </w:div>
    <w:div w:id="1278221912">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436050831">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8000254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books.google.com/books?id=V9KrQgAACAAJ" TargetMode="External"/><Relationship Id="rId21" Type="http://schemas.openxmlformats.org/officeDocument/2006/relationships/hyperlink" Target="http://www.dondena.unibocconi.it/wp2" TargetMode="External"/><Relationship Id="rId22" Type="http://schemas.openxmlformats.org/officeDocument/2006/relationships/hyperlink" Target="http://www.dnr.state.md.us/streams/pdfs/R4Manual.pdf" TargetMode="External"/><Relationship Id="rId23" Type="http://schemas.openxmlformats.org/officeDocument/2006/relationships/hyperlink" Target="http://www.brwa.net/watershed.htm" TargetMode="External"/><Relationship Id="rId24" Type="http://schemas.openxmlformats.org/officeDocument/2006/relationships/hyperlink" Target="http://www.nngroup.com" TargetMode="External"/><Relationship Id="rId25" Type="http://schemas.openxmlformats.org/officeDocument/2006/relationships/hyperlink" Target="http://water.epa.gov/type/rsl/monitoring/vms50.cfm" TargetMode="External"/><Relationship Id="rId26" Type="http://schemas.openxmlformats.org/officeDocument/2006/relationships/hyperlink" Target="http://andreawiggins.com/wp-content/uploads/2013/10/Wiggins2011HICSS.pdf" TargetMode="External"/><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712C9-B94F-904F-A699-E373C660E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Pages>
  <Words>6182</Words>
  <Characters>35241</Characters>
  <Application>Microsoft Macintosh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41341</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Jenny Preece</cp:lastModifiedBy>
  <cp:revision>8</cp:revision>
  <cp:lastPrinted>2015-09-21T15:08:00Z</cp:lastPrinted>
  <dcterms:created xsi:type="dcterms:W3CDTF">2015-09-21T18:16:00Z</dcterms:created>
  <dcterms:modified xsi:type="dcterms:W3CDTF">2015-09-21T22:16:00Z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